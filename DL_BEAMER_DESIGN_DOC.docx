
<file path=[Content_Types].xml><?xml version="1.0" encoding="utf-8"?>
<Types xmlns="http://schemas.openxmlformats.org/package/2006/content-types">
  <Default Extension="bin" ContentType="application/vnd.openxmlformats-officedocument.oleObject"/>
  <Default Extension="png" ContentType="image/png"/>
  <Default Extension="svg" ContentType="image/svg+xml"/>
  <Default Extension="emf" ContentType="image/x-emf"/>
  <Default Extension="jpeg" ContentType="image/jpeg"/>
  <Default Extension="rels" ContentType="application/vnd.openxmlformats-package.relationships+xml"/>
  <Default Extension="vsdx" ContentType="application/vnd.ms-visio.drawing"/>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people.xml" ContentType="application/vnd.openxmlformats-officedocument.wordprocessingml.peopl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customXml/itemProps1.xml" ContentType="application/vnd.openxmlformats-officedocument.customXmlProperties+xml"/>
  <Override PartName="/word/webSettings.xml" ContentType="application/vnd.openxmlformats-officedocument.wordprocessingml.webSetting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1423D" w14:textId="27A30990" w:rsidR="003E2B0C" w:rsidRDefault="003E2B0C">
      <w:pPr>
        <w:rPr>
          <w:rFonts w:ascii="Times New Roman" w:hAnsi="Times New Roman" w:cs="Times New Roman"/>
          <w:sz w:val="28"/>
          <w:szCs w:val="28"/>
        </w:rPr>
      </w:pPr>
    </w:p>
    <w:p w14:paraId="34B2A7FD" w14:textId="44E3641C" w:rsidR="001A74A4" w:rsidRDefault="001A74A4">
      <w:pPr>
        <w:rPr>
          <w:rFonts w:ascii="Times New Roman" w:hAnsi="Times New Roman" w:cs="Times New Roman"/>
          <w:sz w:val="28"/>
          <w:szCs w:val="28"/>
        </w:rPr>
      </w:pPr>
    </w:p>
    <w:p w14:paraId="62845FC9" w14:textId="0B5B8527" w:rsidR="001A74A4" w:rsidRDefault="001A74A4">
      <w:pPr>
        <w:rPr>
          <w:rFonts w:ascii="Times New Roman" w:hAnsi="Times New Roman" w:cs="Times New Roman"/>
          <w:sz w:val="28"/>
          <w:szCs w:val="28"/>
        </w:rPr>
      </w:pPr>
    </w:p>
    <w:p w14:paraId="510FE88E" w14:textId="6A59830C" w:rsidR="001A74A4" w:rsidRDefault="001A74A4">
      <w:pPr>
        <w:rPr>
          <w:rFonts w:ascii="Times New Roman" w:hAnsi="Times New Roman" w:cs="Times New Roman"/>
          <w:sz w:val="28"/>
          <w:szCs w:val="28"/>
        </w:rPr>
      </w:pPr>
    </w:p>
    <w:p w14:paraId="4C8CD375" w14:textId="519904D9" w:rsidR="001A74A4" w:rsidRDefault="001A74A4">
      <w:pPr>
        <w:rPr>
          <w:rFonts w:ascii="Times New Roman" w:hAnsi="Times New Roman" w:cs="Times New Roman"/>
          <w:sz w:val="28"/>
          <w:szCs w:val="28"/>
        </w:rPr>
      </w:pPr>
    </w:p>
    <w:p w14:paraId="765BCE66" w14:textId="3B0A0987" w:rsidR="001A74A4" w:rsidRDefault="001A74A4">
      <w:pPr>
        <w:rPr>
          <w:rFonts w:ascii="Times New Roman" w:hAnsi="Times New Roman" w:cs="Times New Roman"/>
          <w:sz w:val="28"/>
          <w:szCs w:val="28"/>
        </w:rPr>
      </w:pPr>
    </w:p>
    <w:p w14:paraId="0B1C5E3B" w14:textId="5A57BD45" w:rsidR="001A74A4" w:rsidRDefault="001A74A4">
      <w:pPr>
        <w:rPr>
          <w:rFonts w:ascii="Times New Roman" w:hAnsi="Times New Roman" w:cs="Times New Roman"/>
          <w:sz w:val="28"/>
          <w:szCs w:val="28"/>
        </w:rPr>
      </w:pPr>
    </w:p>
    <w:p w14:paraId="7304F6FA" w14:textId="2083B8C7" w:rsidR="001A74A4" w:rsidRPr="00AD7BF5" w:rsidRDefault="001A74A4">
      <w:pPr>
        <w:rPr>
          <w:rFonts w:ascii="Times New Roman" w:hAnsi="Times New Roman" w:cs="Times New Roman"/>
          <w:color w:val="2909C7"/>
          <w:sz w:val="28"/>
          <w:szCs w:val="28"/>
        </w:rPr>
      </w:pPr>
    </w:p>
    <w:p w14:paraId="4E41B307" w14:textId="5221C1AC" w:rsidR="001A74A4" w:rsidRDefault="001A74A4" w:rsidP="001A74A4">
      <w:pPr>
        <w:jc w:val="both"/>
        <w:rPr>
          <w:rFonts w:ascii="Times New Roman" w:hAnsi="Times New Roman" w:cs="Times New Roman"/>
          <w:b/>
          <w:bCs/>
          <w:color w:val="7030A0"/>
          <w:sz w:val="28"/>
          <w:szCs w:val="28"/>
        </w:rPr>
      </w:pPr>
      <w:r w:rsidRPr="00AD7BF5">
        <w:rPr>
          <w:rFonts w:ascii="Times New Roman" w:hAnsi="Times New Roman" w:cs="Times New Roman"/>
          <w:color w:val="2909C7"/>
          <w:sz w:val="28"/>
          <w:szCs w:val="28"/>
        </w:rPr>
        <w:t xml:space="preserve">                 </w:t>
      </w:r>
      <w:r w:rsidRPr="00820CAE">
        <w:rPr>
          <w:rFonts w:ascii="Times New Roman" w:hAnsi="Times New Roman" w:cs="Times New Roman"/>
          <w:color w:val="7030A0"/>
          <w:sz w:val="28"/>
          <w:szCs w:val="28"/>
        </w:rPr>
        <w:t xml:space="preserve"> </w:t>
      </w:r>
      <w:r w:rsidRPr="00820CAE">
        <w:rPr>
          <w:rFonts w:ascii="Times New Roman" w:hAnsi="Times New Roman" w:cs="Times New Roman"/>
          <w:b/>
          <w:bCs/>
          <w:color w:val="7030A0"/>
          <w:sz w:val="28"/>
          <w:szCs w:val="28"/>
        </w:rPr>
        <w:t>5G NR Band n78 8T8R Radio Unit Beamer Sub System</w:t>
      </w:r>
    </w:p>
    <w:p w14:paraId="740FB873" w14:textId="1A24133C" w:rsidR="00A21583" w:rsidRDefault="00A21583" w:rsidP="001A74A4">
      <w:pPr>
        <w:jc w:val="both"/>
        <w:rPr>
          <w:rFonts w:ascii="Times New Roman" w:hAnsi="Times New Roman" w:cs="Times New Roman"/>
          <w:b/>
          <w:bCs/>
          <w:color w:val="7030A0"/>
          <w:sz w:val="28"/>
          <w:szCs w:val="28"/>
        </w:rPr>
      </w:pPr>
    </w:p>
    <w:p w14:paraId="75029739" w14:textId="3C222D7B" w:rsidR="00A21583" w:rsidRPr="00820CAE" w:rsidRDefault="00A21583" w:rsidP="001A74A4">
      <w:pPr>
        <w:jc w:val="both"/>
        <w:rPr>
          <w:rFonts w:ascii="Times New Roman" w:hAnsi="Times New Roman" w:cs="Times New Roman"/>
          <w:b/>
          <w:bCs/>
          <w:color w:val="7030A0"/>
          <w:sz w:val="28"/>
          <w:szCs w:val="28"/>
        </w:rPr>
      </w:pPr>
      <w:r>
        <w:rPr>
          <w:rFonts w:ascii="Times New Roman" w:hAnsi="Times New Roman" w:cs="Times New Roman"/>
          <w:b/>
          <w:bCs/>
          <w:color w:val="7030A0"/>
          <w:sz w:val="28"/>
          <w:szCs w:val="28"/>
        </w:rPr>
        <w:tab/>
      </w:r>
      <w:r>
        <w:rPr>
          <w:rFonts w:ascii="Times New Roman" w:hAnsi="Times New Roman" w:cs="Times New Roman"/>
          <w:b/>
          <w:bCs/>
          <w:color w:val="7030A0"/>
          <w:sz w:val="28"/>
          <w:szCs w:val="28"/>
        </w:rPr>
        <w:tab/>
      </w:r>
      <w:r>
        <w:rPr>
          <w:rFonts w:ascii="Times New Roman" w:hAnsi="Times New Roman" w:cs="Times New Roman"/>
          <w:b/>
          <w:bCs/>
          <w:color w:val="7030A0"/>
          <w:sz w:val="28"/>
          <w:szCs w:val="28"/>
        </w:rPr>
        <w:tab/>
        <w:t xml:space="preserve">        Downlink Beamer Sub System</w:t>
      </w:r>
    </w:p>
    <w:p w14:paraId="13405CA4" w14:textId="272EC0B1" w:rsidR="001A74A4" w:rsidRPr="00820CAE" w:rsidRDefault="001A74A4" w:rsidP="001A74A4">
      <w:pPr>
        <w:jc w:val="both"/>
        <w:rPr>
          <w:rFonts w:ascii="Times New Roman" w:hAnsi="Times New Roman" w:cs="Times New Roman"/>
          <w:b/>
          <w:bCs/>
          <w:color w:val="7030A0"/>
          <w:sz w:val="28"/>
          <w:szCs w:val="28"/>
        </w:rPr>
      </w:pPr>
    </w:p>
    <w:p w14:paraId="47A31A38" w14:textId="5731C0F7" w:rsidR="001A74A4" w:rsidRDefault="001A74A4" w:rsidP="001A74A4">
      <w:pPr>
        <w:jc w:val="both"/>
        <w:rPr>
          <w:rFonts w:ascii="Times New Roman" w:hAnsi="Times New Roman" w:cs="Times New Roman"/>
          <w:b/>
          <w:bCs/>
          <w:sz w:val="28"/>
          <w:szCs w:val="28"/>
        </w:rPr>
      </w:pPr>
    </w:p>
    <w:p w14:paraId="2AC4AFC7" w14:textId="56983C49" w:rsidR="001A74A4" w:rsidRDefault="001A74A4" w:rsidP="001A74A4">
      <w:pPr>
        <w:jc w:val="both"/>
        <w:rPr>
          <w:rFonts w:ascii="Times New Roman" w:hAnsi="Times New Roman" w:cs="Times New Roman"/>
          <w:b/>
          <w:bCs/>
          <w:sz w:val="28"/>
          <w:szCs w:val="28"/>
        </w:rPr>
      </w:pPr>
    </w:p>
    <w:p w14:paraId="294D91F1" w14:textId="1FE480BA" w:rsidR="001A74A4" w:rsidRDefault="001A74A4" w:rsidP="001A74A4">
      <w:pPr>
        <w:jc w:val="both"/>
        <w:rPr>
          <w:rFonts w:ascii="Times New Roman" w:hAnsi="Times New Roman" w:cs="Times New Roman"/>
          <w:b/>
          <w:bCs/>
          <w:sz w:val="28"/>
          <w:szCs w:val="28"/>
        </w:rPr>
      </w:pPr>
    </w:p>
    <w:p w14:paraId="1C2B1F90" w14:textId="3D668F6F" w:rsidR="001A74A4" w:rsidRDefault="001A74A4" w:rsidP="001A74A4">
      <w:pPr>
        <w:jc w:val="both"/>
        <w:rPr>
          <w:rFonts w:ascii="Times New Roman" w:hAnsi="Times New Roman" w:cs="Times New Roman"/>
          <w:b/>
          <w:bCs/>
          <w:sz w:val="28"/>
          <w:szCs w:val="28"/>
        </w:rPr>
      </w:pPr>
    </w:p>
    <w:p w14:paraId="2299710A" w14:textId="73924CB2" w:rsidR="001A74A4" w:rsidRDefault="001A74A4" w:rsidP="001A74A4">
      <w:pPr>
        <w:jc w:val="both"/>
        <w:rPr>
          <w:rFonts w:ascii="Times New Roman" w:hAnsi="Times New Roman" w:cs="Times New Roman"/>
          <w:b/>
          <w:bCs/>
          <w:sz w:val="28"/>
          <w:szCs w:val="28"/>
        </w:rPr>
      </w:pPr>
    </w:p>
    <w:p w14:paraId="4E952E1E" w14:textId="4C170CA4" w:rsidR="001A74A4" w:rsidRDefault="001A74A4" w:rsidP="001A74A4">
      <w:pPr>
        <w:jc w:val="both"/>
        <w:rPr>
          <w:rFonts w:ascii="Times New Roman" w:hAnsi="Times New Roman" w:cs="Times New Roman"/>
          <w:b/>
          <w:bCs/>
          <w:sz w:val="28"/>
          <w:szCs w:val="28"/>
        </w:rPr>
      </w:pPr>
    </w:p>
    <w:p w14:paraId="2B4CBDF4" w14:textId="3A201355" w:rsidR="001A74A4" w:rsidRDefault="001A74A4" w:rsidP="001A74A4">
      <w:pPr>
        <w:jc w:val="both"/>
        <w:rPr>
          <w:rFonts w:ascii="Times New Roman" w:hAnsi="Times New Roman" w:cs="Times New Roman"/>
          <w:b/>
          <w:bCs/>
          <w:sz w:val="28"/>
          <w:szCs w:val="28"/>
        </w:rPr>
      </w:pPr>
    </w:p>
    <w:p w14:paraId="7B92679C" w14:textId="3A9DD3AB" w:rsidR="001A74A4" w:rsidRDefault="001A74A4" w:rsidP="001A74A4">
      <w:pPr>
        <w:jc w:val="both"/>
        <w:rPr>
          <w:rFonts w:ascii="Times New Roman" w:hAnsi="Times New Roman" w:cs="Times New Roman"/>
          <w:b/>
          <w:bCs/>
          <w:sz w:val="28"/>
          <w:szCs w:val="28"/>
        </w:rPr>
      </w:pPr>
    </w:p>
    <w:p w14:paraId="53CE14AC" w14:textId="23FBE440" w:rsidR="001A74A4" w:rsidRDefault="001A74A4" w:rsidP="001A74A4">
      <w:pPr>
        <w:jc w:val="both"/>
        <w:rPr>
          <w:rFonts w:ascii="Times New Roman" w:hAnsi="Times New Roman" w:cs="Times New Roman"/>
          <w:b/>
          <w:bCs/>
          <w:sz w:val="28"/>
          <w:szCs w:val="28"/>
        </w:rPr>
      </w:pPr>
    </w:p>
    <w:p w14:paraId="117035F5" w14:textId="18D2AF27" w:rsidR="001A74A4" w:rsidRDefault="001A74A4" w:rsidP="001A74A4">
      <w:pPr>
        <w:jc w:val="both"/>
        <w:rPr>
          <w:rFonts w:ascii="Times New Roman" w:hAnsi="Times New Roman" w:cs="Times New Roman"/>
          <w:b/>
          <w:bCs/>
          <w:sz w:val="28"/>
          <w:szCs w:val="28"/>
        </w:rPr>
      </w:pPr>
    </w:p>
    <w:p w14:paraId="6391DE22" w14:textId="4E2B47EA" w:rsidR="001A74A4" w:rsidRDefault="001A74A4" w:rsidP="001A74A4">
      <w:pPr>
        <w:jc w:val="both"/>
        <w:rPr>
          <w:rFonts w:ascii="Times New Roman" w:hAnsi="Times New Roman" w:cs="Times New Roman"/>
          <w:b/>
          <w:bCs/>
          <w:sz w:val="28"/>
          <w:szCs w:val="28"/>
        </w:rPr>
      </w:pPr>
    </w:p>
    <w:p w14:paraId="6D72AF67" w14:textId="37CEE0E9" w:rsidR="0044419C" w:rsidRDefault="0044419C" w:rsidP="001A74A4">
      <w:pPr>
        <w:jc w:val="both"/>
        <w:rPr>
          <w:rFonts w:ascii="Times New Roman" w:hAnsi="Times New Roman" w:cs="Times New Roman"/>
          <w:b/>
          <w:bCs/>
          <w:sz w:val="28"/>
          <w:szCs w:val="28"/>
        </w:rPr>
      </w:pPr>
    </w:p>
    <w:p w14:paraId="169721F0" w14:textId="3EFDBF1E" w:rsidR="00C15FE6" w:rsidRDefault="00C15FE6" w:rsidP="001A74A4">
      <w:pPr>
        <w:jc w:val="both"/>
        <w:rPr>
          <w:rFonts w:ascii="Times New Roman" w:hAnsi="Times New Roman" w:cs="Times New Roman"/>
          <w:b/>
          <w:bCs/>
          <w:sz w:val="28"/>
          <w:szCs w:val="28"/>
        </w:rPr>
      </w:pPr>
    </w:p>
    <w:p w14:paraId="2799ADF4" w14:textId="4DB32B21" w:rsidR="00C15FE6" w:rsidRDefault="00C15FE6" w:rsidP="001A74A4">
      <w:pPr>
        <w:jc w:val="both"/>
        <w:rPr>
          <w:rFonts w:ascii="Times New Roman" w:hAnsi="Times New Roman" w:cs="Times New Roman"/>
          <w:b/>
          <w:bCs/>
          <w:sz w:val="28"/>
          <w:szCs w:val="28"/>
        </w:rPr>
      </w:pPr>
    </w:p>
    <w:p w14:paraId="6D8A6162" w14:textId="77777777" w:rsidR="00C15FE6" w:rsidRDefault="00C15FE6" w:rsidP="001A74A4">
      <w:pPr>
        <w:jc w:val="both"/>
        <w:rPr>
          <w:rFonts w:ascii="Times New Roman" w:hAnsi="Times New Roman" w:cs="Times New Roman"/>
          <w:b/>
          <w:bCs/>
          <w:sz w:val="28"/>
          <w:szCs w:val="28"/>
        </w:rPr>
      </w:pPr>
    </w:p>
    <w:tbl>
      <w:tblPr>
        <w:tblpPr w:leftFromText="180" w:rightFromText="180" w:vertAnchor="text" w:horzAnchor="margin" w:tblpXSpec="center" w:tblpY="807"/>
        <w:tblW w:w="104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082"/>
        <w:gridCol w:w="1442"/>
        <w:gridCol w:w="4417"/>
        <w:gridCol w:w="1234"/>
        <w:gridCol w:w="2315"/>
      </w:tblGrid>
      <w:tr w:rsidR="000A63C3" w:rsidRPr="00877354" w14:paraId="7C74ABF3" w14:textId="77777777" w:rsidTr="007C208C">
        <w:trPr>
          <w:trHeight w:val="382"/>
        </w:trPr>
        <w:tc>
          <w:tcPr>
            <w:tcW w:w="1082" w:type="dxa"/>
            <w:shd w:val="clear" w:color="auto" w:fill="D9ECFB" w:themeFill="accent5" w:themeFillTint="33"/>
          </w:tcPr>
          <w:p w14:paraId="66BCC376" w14:textId="77777777" w:rsidR="000A63C3" w:rsidRPr="00877354" w:rsidRDefault="000A63C3" w:rsidP="007C208C">
            <w:pPr>
              <w:pStyle w:val="TableHeading"/>
              <w:jc w:val="center"/>
              <w:rPr>
                <w:rFonts w:cs="Arial"/>
                <w:color w:val="000000" w:themeColor="text1"/>
                <w:sz w:val="18"/>
                <w:szCs w:val="20"/>
              </w:rPr>
            </w:pPr>
            <w:r w:rsidRPr="00877354">
              <w:rPr>
                <w:rFonts w:cs="Arial"/>
                <w:color w:val="000000" w:themeColor="text1"/>
                <w:sz w:val="18"/>
                <w:szCs w:val="20"/>
              </w:rPr>
              <w:lastRenderedPageBreak/>
              <w:t>Revision Number</w:t>
            </w:r>
          </w:p>
        </w:tc>
        <w:tc>
          <w:tcPr>
            <w:tcW w:w="1442" w:type="dxa"/>
            <w:shd w:val="clear" w:color="auto" w:fill="D9ECFB" w:themeFill="accent5" w:themeFillTint="33"/>
          </w:tcPr>
          <w:p w14:paraId="72A377FB" w14:textId="77777777" w:rsidR="000A63C3" w:rsidRPr="00877354" w:rsidRDefault="000A63C3" w:rsidP="007C208C">
            <w:pPr>
              <w:pStyle w:val="TableHeading"/>
              <w:jc w:val="center"/>
              <w:rPr>
                <w:rFonts w:cs="Arial"/>
                <w:color w:val="000000" w:themeColor="text1"/>
                <w:sz w:val="18"/>
                <w:szCs w:val="20"/>
              </w:rPr>
            </w:pPr>
            <w:r w:rsidRPr="00877354">
              <w:rPr>
                <w:rFonts w:cs="Arial"/>
                <w:color w:val="000000" w:themeColor="text1"/>
                <w:sz w:val="18"/>
                <w:szCs w:val="20"/>
              </w:rPr>
              <w:t>Date</w:t>
            </w:r>
          </w:p>
        </w:tc>
        <w:tc>
          <w:tcPr>
            <w:tcW w:w="4417" w:type="dxa"/>
            <w:shd w:val="clear" w:color="auto" w:fill="D9ECFB" w:themeFill="accent5" w:themeFillTint="33"/>
          </w:tcPr>
          <w:p w14:paraId="043ECA87" w14:textId="77777777" w:rsidR="000A63C3" w:rsidRPr="00877354" w:rsidRDefault="000A63C3" w:rsidP="007C208C">
            <w:pPr>
              <w:pStyle w:val="TableHeading"/>
              <w:jc w:val="center"/>
              <w:rPr>
                <w:rFonts w:cs="Arial"/>
                <w:color w:val="000000" w:themeColor="text1"/>
                <w:sz w:val="18"/>
                <w:szCs w:val="20"/>
              </w:rPr>
            </w:pPr>
            <w:r w:rsidRPr="00877354">
              <w:rPr>
                <w:rFonts w:cs="Arial"/>
                <w:color w:val="000000" w:themeColor="text1"/>
                <w:sz w:val="18"/>
                <w:szCs w:val="20"/>
              </w:rPr>
              <w:t>Description of Change</w:t>
            </w:r>
          </w:p>
        </w:tc>
        <w:tc>
          <w:tcPr>
            <w:tcW w:w="1234" w:type="dxa"/>
            <w:shd w:val="clear" w:color="auto" w:fill="D9ECFB" w:themeFill="accent5" w:themeFillTint="33"/>
          </w:tcPr>
          <w:p w14:paraId="77EC57B5" w14:textId="77777777" w:rsidR="000A63C3" w:rsidRPr="00877354" w:rsidRDefault="000A63C3" w:rsidP="007C208C">
            <w:pPr>
              <w:pStyle w:val="TableHeading"/>
              <w:jc w:val="center"/>
              <w:rPr>
                <w:rFonts w:cs="Arial"/>
                <w:color w:val="000000" w:themeColor="text1"/>
                <w:sz w:val="18"/>
                <w:szCs w:val="20"/>
              </w:rPr>
            </w:pPr>
            <w:r w:rsidRPr="00877354">
              <w:rPr>
                <w:rFonts w:cs="Arial"/>
                <w:color w:val="000000" w:themeColor="text1"/>
                <w:sz w:val="18"/>
                <w:szCs w:val="20"/>
              </w:rPr>
              <w:t>Author</w:t>
            </w:r>
          </w:p>
        </w:tc>
        <w:tc>
          <w:tcPr>
            <w:tcW w:w="2315" w:type="dxa"/>
            <w:shd w:val="clear" w:color="auto" w:fill="D9ECFB" w:themeFill="accent5" w:themeFillTint="33"/>
          </w:tcPr>
          <w:p w14:paraId="40EDC393" w14:textId="77777777" w:rsidR="000A63C3" w:rsidRPr="00877354" w:rsidRDefault="000A63C3" w:rsidP="007C208C">
            <w:pPr>
              <w:pStyle w:val="TableHeading"/>
              <w:rPr>
                <w:rFonts w:cs="Arial"/>
                <w:color w:val="000000" w:themeColor="text1"/>
                <w:sz w:val="18"/>
                <w:szCs w:val="20"/>
              </w:rPr>
            </w:pPr>
            <w:r w:rsidRPr="00877354">
              <w:rPr>
                <w:rFonts w:cs="Arial"/>
                <w:color w:val="000000" w:themeColor="text1"/>
                <w:sz w:val="18"/>
                <w:szCs w:val="20"/>
              </w:rPr>
              <w:t>Approved By</w:t>
            </w:r>
          </w:p>
        </w:tc>
      </w:tr>
      <w:tr w:rsidR="000A63C3" w:rsidRPr="00877354" w14:paraId="7D17FBB4" w14:textId="77777777" w:rsidTr="007C208C">
        <w:trPr>
          <w:trHeight w:val="203"/>
        </w:trPr>
        <w:tc>
          <w:tcPr>
            <w:tcW w:w="1082" w:type="dxa"/>
            <w:vAlign w:val="center"/>
          </w:tcPr>
          <w:p w14:paraId="22F58968" w14:textId="77777777" w:rsidR="000A63C3" w:rsidRPr="00877354" w:rsidRDefault="000A63C3" w:rsidP="007C208C">
            <w:pPr>
              <w:pStyle w:val="Tabletext"/>
              <w:spacing w:before="60" w:after="60"/>
              <w:jc w:val="center"/>
              <w:rPr>
                <w:rFonts w:cs="Arial"/>
                <w:sz w:val="18"/>
                <w:szCs w:val="20"/>
              </w:rPr>
            </w:pPr>
            <w:r w:rsidRPr="00877354">
              <w:rPr>
                <w:rFonts w:cs="Arial"/>
                <w:sz w:val="18"/>
                <w:szCs w:val="20"/>
              </w:rPr>
              <w:t>1.0</w:t>
            </w:r>
          </w:p>
        </w:tc>
        <w:tc>
          <w:tcPr>
            <w:tcW w:w="1442" w:type="dxa"/>
            <w:vAlign w:val="center"/>
          </w:tcPr>
          <w:p w14:paraId="40A525A3" w14:textId="36B5B60A" w:rsidR="000A63C3" w:rsidRPr="00877354" w:rsidRDefault="000A63C3" w:rsidP="007C208C">
            <w:pPr>
              <w:pStyle w:val="Tabletext"/>
              <w:spacing w:before="60" w:after="60"/>
              <w:jc w:val="center"/>
              <w:rPr>
                <w:rFonts w:cs="Arial"/>
                <w:sz w:val="18"/>
                <w:szCs w:val="20"/>
              </w:rPr>
            </w:pPr>
            <w:r w:rsidRPr="00877354">
              <w:rPr>
                <w:rFonts w:cs="Arial"/>
                <w:sz w:val="18"/>
                <w:szCs w:val="20"/>
              </w:rPr>
              <w:t>1</w:t>
            </w:r>
            <w:r w:rsidR="00571266">
              <w:rPr>
                <w:rFonts w:cs="Arial"/>
                <w:sz w:val="18"/>
                <w:szCs w:val="20"/>
              </w:rPr>
              <w:t>8</w:t>
            </w:r>
            <w:r w:rsidRPr="00877354">
              <w:rPr>
                <w:rFonts w:cs="Arial"/>
                <w:sz w:val="18"/>
                <w:szCs w:val="20"/>
              </w:rPr>
              <w:t>-</w:t>
            </w:r>
            <w:r w:rsidR="00571266">
              <w:rPr>
                <w:rFonts w:cs="Arial"/>
                <w:sz w:val="18"/>
                <w:szCs w:val="20"/>
              </w:rPr>
              <w:t>11</w:t>
            </w:r>
            <w:r w:rsidRPr="00877354">
              <w:rPr>
                <w:rFonts w:cs="Arial"/>
                <w:sz w:val="18"/>
                <w:szCs w:val="20"/>
              </w:rPr>
              <w:t>-2022</w:t>
            </w:r>
          </w:p>
        </w:tc>
        <w:tc>
          <w:tcPr>
            <w:tcW w:w="4417" w:type="dxa"/>
            <w:vAlign w:val="center"/>
          </w:tcPr>
          <w:p w14:paraId="1AA1A34D" w14:textId="4A99F759" w:rsidR="000A63C3" w:rsidRPr="00877354" w:rsidRDefault="000A63C3" w:rsidP="007C208C">
            <w:pPr>
              <w:autoSpaceDE w:val="0"/>
              <w:autoSpaceDN w:val="0"/>
              <w:adjustRightInd w:val="0"/>
              <w:rPr>
                <w:rFonts w:ascii="Arial" w:hAnsi="Arial" w:cs="Arial"/>
                <w:kern w:val="32"/>
                <w:sz w:val="18"/>
                <w:szCs w:val="20"/>
              </w:rPr>
            </w:pPr>
            <w:r w:rsidRPr="00877354">
              <w:rPr>
                <w:rFonts w:ascii="Arial" w:hAnsi="Arial" w:cs="Arial"/>
                <w:kern w:val="32"/>
                <w:sz w:val="18"/>
                <w:szCs w:val="20"/>
              </w:rPr>
              <w:t xml:space="preserve">Initial version of </w:t>
            </w:r>
            <w:r w:rsidR="00571266">
              <w:rPr>
                <w:rFonts w:ascii="Arial" w:hAnsi="Arial" w:cs="Arial"/>
                <w:kern w:val="32"/>
                <w:sz w:val="18"/>
                <w:szCs w:val="20"/>
              </w:rPr>
              <w:t>Design</w:t>
            </w:r>
            <w:r w:rsidRPr="00877354">
              <w:rPr>
                <w:rFonts w:ascii="Arial" w:hAnsi="Arial" w:cs="Arial"/>
                <w:kern w:val="32"/>
                <w:sz w:val="18"/>
                <w:szCs w:val="20"/>
              </w:rPr>
              <w:t xml:space="preserve"> document</w:t>
            </w:r>
          </w:p>
        </w:tc>
        <w:tc>
          <w:tcPr>
            <w:tcW w:w="1234" w:type="dxa"/>
            <w:vAlign w:val="center"/>
          </w:tcPr>
          <w:p w14:paraId="46028695" w14:textId="77777777" w:rsidR="000A63C3" w:rsidRPr="00877354" w:rsidRDefault="000A63C3" w:rsidP="007C208C">
            <w:pPr>
              <w:pStyle w:val="Tabletext"/>
              <w:spacing w:before="60" w:after="60"/>
              <w:jc w:val="center"/>
              <w:rPr>
                <w:rFonts w:cs="Arial"/>
                <w:sz w:val="18"/>
                <w:szCs w:val="20"/>
              </w:rPr>
            </w:pPr>
            <w:r w:rsidRPr="00877354">
              <w:rPr>
                <w:rFonts w:cs="Arial"/>
                <w:sz w:val="18"/>
                <w:szCs w:val="20"/>
              </w:rPr>
              <w:t>Capgemini</w:t>
            </w:r>
          </w:p>
        </w:tc>
        <w:tc>
          <w:tcPr>
            <w:tcW w:w="2315" w:type="dxa"/>
            <w:vAlign w:val="center"/>
          </w:tcPr>
          <w:p w14:paraId="69F1D226" w14:textId="77777777" w:rsidR="000A63C3" w:rsidRPr="00877354" w:rsidRDefault="000A63C3" w:rsidP="007C208C">
            <w:pPr>
              <w:pStyle w:val="Tabletext"/>
              <w:spacing w:before="60" w:after="60"/>
              <w:rPr>
                <w:rFonts w:cs="Arial"/>
                <w:sz w:val="18"/>
                <w:szCs w:val="20"/>
              </w:rPr>
            </w:pPr>
          </w:p>
        </w:tc>
      </w:tr>
      <w:tr w:rsidR="000A63C3" w:rsidRPr="00877354" w14:paraId="05E4F291" w14:textId="77777777" w:rsidTr="007C208C">
        <w:trPr>
          <w:trHeight w:val="203"/>
        </w:trPr>
        <w:tc>
          <w:tcPr>
            <w:tcW w:w="1082" w:type="dxa"/>
            <w:vAlign w:val="center"/>
          </w:tcPr>
          <w:p w14:paraId="1C202AEB" w14:textId="5A3FA4A6" w:rsidR="000A63C3" w:rsidRPr="00877354" w:rsidRDefault="009E19F9" w:rsidP="007C208C">
            <w:pPr>
              <w:pStyle w:val="Tabletext"/>
              <w:spacing w:before="60" w:after="60"/>
              <w:jc w:val="center"/>
              <w:rPr>
                <w:rFonts w:cs="Arial"/>
                <w:sz w:val="18"/>
                <w:szCs w:val="20"/>
              </w:rPr>
            </w:pPr>
            <w:r>
              <w:rPr>
                <w:rFonts w:cs="Arial"/>
                <w:sz w:val="18"/>
                <w:szCs w:val="20"/>
              </w:rPr>
              <w:t>1.1</w:t>
            </w:r>
          </w:p>
        </w:tc>
        <w:tc>
          <w:tcPr>
            <w:tcW w:w="1442" w:type="dxa"/>
            <w:vAlign w:val="center"/>
          </w:tcPr>
          <w:p w14:paraId="191B3D09" w14:textId="780BEB9C" w:rsidR="000A63C3" w:rsidRPr="00877354" w:rsidRDefault="009E19F9" w:rsidP="007C208C">
            <w:pPr>
              <w:pStyle w:val="Tabletext"/>
              <w:spacing w:before="60" w:after="60"/>
              <w:jc w:val="center"/>
              <w:rPr>
                <w:rFonts w:cs="Arial"/>
                <w:sz w:val="18"/>
                <w:szCs w:val="20"/>
              </w:rPr>
            </w:pPr>
            <w:r>
              <w:rPr>
                <w:rFonts w:cs="Arial"/>
                <w:sz w:val="18"/>
                <w:szCs w:val="20"/>
              </w:rPr>
              <w:t>24-11-2022</w:t>
            </w:r>
          </w:p>
        </w:tc>
        <w:tc>
          <w:tcPr>
            <w:tcW w:w="4417" w:type="dxa"/>
            <w:vAlign w:val="center"/>
          </w:tcPr>
          <w:p w14:paraId="45013692" w14:textId="0E151EE6" w:rsidR="000A63C3" w:rsidRPr="00877354" w:rsidRDefault="009E19F9" w:rsidP="007C208C">
            <w:pPr>
              <w:autoSpaceDE w:val="0"/>
              <w:autoSpaceDN w:val="0"/>
              <w:adjustRightInd w:val="0"/>
              <w:rPr>
                <w:rFonts w:ascii="Arial" w:hAnsi="Arial" w:cs="Arial"/>
                <w:kern w:val="32"/>
                <w:sz w:val="18"/>
                <w:szCs w:val="20"/>
              </w:rPr>
            </w:pPr>
            <w:r>
              <w:rPr>
                <w:rFonts w:ascii="Arial" w:hAnsi="Arial" w:cs="Arial"/>
                <w:kern w:val="32"/>
                <w:sz w:val="18"/>
                <w:szCs w:val="20"/>
              </w:rPr>
              <w:t>DL Beamer Weight</w:t>
            </w:r>
            <w:r w:rsidR="00DC1B9F">
              <w:rPr>
                <w:rFonts w:ascii="Arial" w:hAnsi="Arial" w:cs="Arial"/>
                <w:kern w:val="32"/>
                <w:sz w:val="18"/>
                <w:szCs w:val="20"/>
              </w:rPr>
              <w:t>s Configuration</w:t>
            </w:r>
            <w:r>
              <w:rPr>
                <w:rFonts w:ascii="Arial" w:hAnsi="Arial" w:cs="Arial"/>
                <w:kern w:val="32"/>
                <w:sz w:val="18"/>
                <w:szCs w:val="20"/>
              </w:rPr>
              <w:t xml:space="preserve"> </w:t>
            </w:r>
          </w:p>
        </w:tc>
        <w:tc>
          <w:tcPr>
            <w:tcW w:w="1234" w:type="dxa"/>
            <w:vAlign w:val="center"/>
          </w:tcPr>
          <w:p w14:paraId="5A9750A2" w14:textId="63FA6980" w:rsidR="000A63C3" w:rsidRPr="00877354" w:rsidRDefault="00DC1B9F" w:rsidP="007C208C">
            <w:pPr>
              <w:pStyle w:val="Tabletext"/>
              <w:spacing w:before="60" w:after="60"/>
              <w:jc w:val="center"/>
              <w:rPr>
                <w:rFonts w:cs="Arial"/>
                <w:sz w:val="18"/>
                <w:szCs w:val="20"/>
              </w:rPr>
            </w:pPr>
            <w:r>
              <w:rPr>
                <w:rFonts w:cs="Arial"/>
                <w:sz w:val="18"/>
                <w:szCs w:val="20"/>
              </w:rPr>
              <w:t>Capgemini</w:t>
            </w:r>
          </w:p>
        </w:tc>
        <w:tc>
          <w:tcPr>
            <w:tcW w:w="2315" w:type="dxa"/>
            <w:vAlign w:val="center"/>
          </w:tcPr>
          <w:p w14:paraId="79FD4FA2" w14:textId="77777777" w:rsidR="000A63C3" w:rsidRPr="00877354" w:rsidRDefault="000A63C3" w:rsidP="007C208C">
            <w:pPr>
              <w:pStyle w:val="Tabletext"/>
              <w:spacing w:before="60" w:after="60"/>
              <w:rPr>
                <w:rFonts w:cs="Arial"/>
                <w:sz w:val="18"/>
                <w:szCs w:val="20"/>
              </w:rPr>
            </w:pPr>
          </w:p>
        </w:tc>
      </w:tr>
      <w:tr w:rsidR="000A63C3" w:rsidRPr="00877354" w14:paraId="6CD83665" w14:textId="77777777" w:rsidTr="007C208C">
        <w:trPr>
          <w:trHeight w:val="203"/>
        </w:trPr>
        <w:tc>
          <w:tcPr>
            <w:tcW w:w="1082" w:type="dxa"/>
            <w:vAlign w:val="center"/>
          </w:tcPr>
          <w:p w14:paraId="3B3A49C4" w14:textId="3F1A48B4" w:rsidR="000A63C3" w:rsidRDefault="000A63C3" w:rsidP="007C208C">
            <w:pPr>
              <w:pStyle w:val="Tabletext"/>
              <w:spacing w:before="60" w:after="60"/>
              <w:jc w:val="center"/>
              <w:rPr>
                <w:rFonts w:cs="Arial"/>
                <w:sz w:val="18"/>
                <w:szCs w:val="20"/>
              </w:rPr>
            </w:pPr>
          </w:p>
        </w:tc>
        <w:tc>
          <w:tcPr>
            <w:tcW w:w="1442" w:type="dxa"/>
            <w:vAlign w:val="center"/>
          </w:tcPr>
          <w:p w14:paraId="462CBAAC" w14:textId="3C3101AE" w:rsidR="000A63C3" w:rsidRDefault="000A63C3" w:rsidP="007C208C">
            <w:pPr>
              <w:pStyle w:val="Tabletext"/>
              <w:spacing w:before="60" w:after="60"/>
              <w:jc w:val="center"/>
              <w:rPr>
                <w:rFonts w:cs="Arial"/>
                <w:sz w:val="18"/>
                <w:szCs w:val="20"/>
              </w:rPr>
            </w:pPr>
          </w:p>
        </w:tc>
        <w:tc>
          <w:tcPr>
            <w:tcW w:w="4417" w:type="dxa"/>
            <w:vAlign w:val="center"/>
          </w:tcPr>
          <w:p w14:paraId="1618456F" w14:textId="26DE60B7" w:rsidR="000A63C3" w:rsidRDefault="000A63C3" w:rsidP="007C208C">
            <w:pPr>
              <w:autoSpaceDE w:val="0"/>
              <w:autoSpaceDN w:val="0"/>
              <w:adjustRightInd w:val="0"/>
              <w:rPr>
                <w:rFonts w:ascii="Arial" w:hAnsi="Arial" w:cs="Arial"/>
                <w:kern w:val="32"/>
                <w:sz w:val="18"/>
                <w:szCs w:val="20"/>
              </w:rPr>
            </w:pPr>
          </w:p>
        </w:tc>
        <w:tc>
          <w:tcPr>
            <w:tcW w:w="1234" w:type="dxa"/>
            <w:vAlign w:val="center"/>
          </w:tcPr>
          <w:p w14:paraId="3C2C70B1" w14:textId="2993D1A5" w:rsidR="000A63C3" w:rsidRDefault="000A63C3" w:rsidP="007C208C">
            <w:pPr>
              <w:pStyle w:val="Tabletext"/>
              <w:spacing w:before="60" w:after="60"/>
              <w:jc w:val="center"/>
              <w:rPr>
                <w:rFonts w:cs="Arial"/>
                <w:sz w:val="18"/>
                <w:szCs w:val="20"/>
              </w:rPr>
            </w:pPr>
          </w:p>
        </w:tc>
        <w:tc>
          <w:tcPr>
            <w:tcW w:w="2315" w:type="dxa"/>
            <w:vAlign w:val="center"/>
          </w:tcPr>
          <w:p w14:paraId="0FEC0714" w14:textId="77777777" w:rsidR="000A63C3" w:rsidRPr="00877354" w:rsidRDefault="000A63C3" w:rsidP="007C208C">
            <w:pPr>
              <w:pStyle w:val="Tabletext"/>
              <w:spacing w:before="60" w:after="60"/>
              <w:rPr>
                <w:rFonts w:cs="Arial"/>
                <w:sz w:val="18"/>
                <w:szCs w:val="20"/>
              </w:rPr>
            </w:pPr>
          </w:p>
        </w:tc>
      </w:tr>
      <w:tr w:rsidR="000A63C3" w:rsidRPr="00877354" w14:paraId="21D23DD6" w14:textId="77777777" w:rsidTr="007C208C">
        <w:trPr>
          <w:trHeight w:val="141"/>
        </w:trPr>
        <w:tc>
          <w:tcPr>
            <w:tcW w:w="1082" w:type="dxa"/>
            <w:vAlign w:val="center"/>
          </w:tcPr>
          <w:p w14:paraId="3DABC05F" w14:textId="4169B98A" w:rsidR="000A63C3" w:rsidRDefault="000A63C3" w:rsidP="007C208C">
            <w:pPr>
              <w:pStyle w:val="Tabletext"/>
              <w:spacing w:before="60" w:after="60"/>
              <w:jc w:val="center"/>
              <w:rPr>
                <w:rFonts w:cs="Arial"/>
                <w:sz w:val="18"/>
                <w:szCs w:val="20"/>
              </w:rPr>
            </w:pPr>
          </w:p>
        </w:tc>
        <w:tc>
          <w:tcPr>
            <w:tcW w:w="1442" w:type="dxa"/>
            <w:vAlign w:val="center"/>
          </w:tcPr>
          <w:p w14:paraId="00FFC3C6" w14:textId="04E43248" w:rsidR="000A63C3" w:rsidRDefault="000A63C3" w:rsidP="007C208C">
            <w:pPr>
              <w:pStyle w:val="Tabletext"/>
              <w:spacing w:before="60" w:after="60"/>
              <w:jc w:val="center"/>
              <w:rPr>
                <w:rFonts w:cs="Arial"/>
                <w:sz w:val="18"/>
                <w:szCs w:val="20"/>
              </w:rPr>
            </w:pPr>
          </w:p>
        </w:tc>
        <w:tc>
          <w:tcPr>
            <w:tcW w:w="4417" w:type="dxa"/>
            <w:vAlign w:val="center"/>
          </w:tcPr>
          <w:p w14:paraId="5E9D6C9E" w14:textId="09E3D80D" w:rsidR="000A63C3" w:rsidRDefault="000A63C3" w:rsidP="007C208C">
            <w:pPr>
              <w:autoSpaceDE w:val="0"/>
              <w:autoSpaceDN w:val="0"/>
              <w:adjustRightInd w:val="0"/>
              <w:rPr>
                <w:rFonts w:ascii="Arial" w:hAnsi="Arial" w:cs="Arial"/>
                <w:kern w:val="32"/>
                <w:sz w:val="18"/>
                <w:szCs w:val="20"/>
              </w:rPr>
            </w:pPr>
          </w:p>
        </w:tc>
        <w:tc>
          <w:tcPr>
            <w:tcW w:w="1234" w:type="dxa"/>
            <w:vAlign w:val="center"/>
          </w:tcPr>
          <w:p w14:paraId="585CCABB" w14:textId="6E63E8B8" w:rsidR="000A63C3" w:rsidRDefault="000A63C3" w:rsidP="007C208C">
            <w:pPr>
              <w:pStyle w:val="Tabletext"/>
              <w:spacing w:before="60" w:after="60"/>
              <w:jc w:val="center"/>
              <w:rPr>
                <w:rFonts w:cs="Arial"/>
                <w:sz w:val="18"/>
                <w:szCs w:val="20"/>
              </w:rPr>
            </w:pPr>
          </w:p>
        </w:tc>
        <w:tc>
          <w:tcPr>
            <w:tcW w:w="2315" w:type="dxa"/>
            <w:vAlign w:val="center"/>
          </w:tcPr>
          <w:p w14:paraId="7ADA3FE5" w14:textId="77777777" w:rsidR="000A63C3" w:rsidRPr="00877354" w:rsidRDefault="000A63C3" w:rsidP="007C208C">
            <w:pPr>
              <w:pStyle w:val="Tabletext"/>
              <w:spacing w:before="60" w:after="60"/>
              <w:rPr>
                <w:rFonts w:cs="Arial"/>
                <w:sz w:val="18"/>
                <w:szCs w:val="20"/>
              </w:rPr>
            </w:pPr>
          </w:p>
        </w:tc>
      </w:tr>
      <w:tr w:rsidR="000A63C3" w:rsidRPr="00877354" w14:paraId="4DF1D16F" w14:textId="77777777" w:rsidTr="007C208C">
        <w:trPr>
          <w:trHeight w:val="141"/>
        </w:trPr>
        <w:tc>
          <w:tcPr>
            <w:tcW w:w="1082" w:type="dxa"/>
            <w:vAlign w:val="center"/>
          </w:tcPr>
          <w:p w14:paraId="199B0825" w14:textId="2F716926" w:rsidR="000A63C3" w:rsidRDefault="000A63C3" w:rsidP="007C208C">
            <w:pPr>
              <w:pStyle w:val="Tabletext"/>
              <w:spacing w:before="60" w:after="60"/>
              <w:jc w:val="center"/>
              <w:rPr>
                <w:rFonts w:cs="Arial"/>
                <w:sz w:val="18"/>
                <w:szCs w:val="20"/>
              </w:rPr>
            </w:pPr>
          </w:p>
        </w:tc>
        <w:tc>
          <w:tcPr>
            <w:tcW w:w="1442" w:type="dxa"/>
            <w:vAlign w:val="center"/>
          </w:tcPr>
          <w:p w14:paraId="6B943F44" w14:textId="7EF8F239" w:rsidR="000A63C3" w:rsidRDefault="000A63C3" w:rsidP="007C208C">
            <w:pPr>
              <w:pStyle w:val="Tabletext"/>
              <w:spacing w:before="60" w:after="60"/>
              <w:jc w:val="center"/>
              <w:rPr>
                <w:rFonts w:cs="Arial"/>
                <w:sz w:val="18"/>
                <w:szCs w:val="20"/>
              </w:rPr>
            </w:pPr>
          </w:p>
        </w:tc>
        <w:tc>
          <w:tcPr>
            <w:tcW w:w="4417" w:type="dxa"/>
            <w:vAlign w:val="center"/>
          </w:tcPr>
          <w:p w14:paraId="4D9C08ED" w14:textId="6226A0F0" w:rsidR="000A63C3" w:rsidRDefault="000A63C3" w:rsidP="007C208C">
            <w:pPr>
              <w:autoSpaceDE w:val="0"/>
              <w:autoSpaceDN w:val="0"/>
              <w:adjustRightInd w:val="0"/>
              <w:rPr>
                <w:rFonts w:ascii="Arial" w:hAnsi="Arial" w:cs="Arial"/>
                <w:kern w:val="32"/>
                <w:sz w:val="18"/>
                <w:szCs w:val="20"/>
              </w:rPr>
            </w:pPr>
          </w:p>
        </w:tc>
        <w:tc>
          <w:tcPr>
            <w:tcW w:w="1234" w:type="dxa"/>
            <w:vAlign w:val="center"/>
          </w:tcPr>
          <w:p w14:paraId="760F47F5" w14:textId="0FFFC49E" w:rsidR="000A63C3" w:rsidRDefault="000A63C3" w:rsidP="007C208C">
            <w:pPr>
              <w:pStyle w:val="Tabletext"/>
              <w:spacing w:before="60" w:after="60"/>
              <w:jc w:val="center"/>
              <w:rPr>
                <w:rFonts w:cs="Arial"/>
                <w:sz w:val="18"/>
                <w:szCs w:val="20"/>
              </w:rPr>
            </w:pPr>
          </w:p>
        </w:tc>
        <w:tc>
          <w:tcPr>
            <w:tcW w:w="2315" w:type="dxa"/>
            <w:vAlign w:val="center"/>
          </w:tcPr>
          <w:p w14:paraId="4348765E" w14:textId="77777777" w:rsidR="000A63C3" w:rsidRPr="00877354" w:rsidRDefault="000A63C3" w:rsidP="007C208C">
            <w:pPr>
              <w:pStyle w:val="Tabletext"/>
              <w:spacing w:before="60" w:after="60"/>
              <w:rPr>
                <w:rFonts w:cs="Arial"/>
                <w:sz w:val="18"/>
                <w:szCs w:val="20"/>
              </w:rPr>
            </w:pPr>
          </w:p>
        </w:tc>
      </w:tr>
      <w:tr w:rsidR="000A63C3" w:rsidRPr="00877354" w14:paraId="682F9262" w14:textId="77777777" w:rsidTr="007C208C">
        <w:trPr>
          <w:trHeight w:val="141"/>
        </w:trPr>
        <w:tc>
          <w:tcPr>
            <w:tcW w:w="1082" w:type="dxa"/>
            <w:vAlign w:val="center"/>
          </w:tcPr>
          <w:p w14:paraId="50FC6EA2" w14:textId="0585301A" w:rsidR="000A63C3" w:rsidRDefault="000A63C3" w:rsidP="007C208C">
            <w:pPr>
              <w:pStyle w:val="Tabletext"/>
              <w:spacing w:before="60" w:after="60"/>
              <w:jc w:val="center"/>
              <w:rPr>
                <w:rFonts w:cs="Arial"/>
                <w:sz w:val="18"/>
                <w:szCs w:val="20"/>
              </w:rPr>
            </w:pPr>
          </w:p>
        </w:tc>
        <w:tc>
          <w:tcPr>
            <w:tcW w:w="1442" w:type="dxa"/>
            <w:vAlign w:val="center"/>
          </w:tcPr>
          <w:p w14:paraId="7F2D187C" w14:textId="7EE72BB8" w:rsidR="000A63C3" w:rsidRDefault="000A63C3" w:rsidP="007C208C">
            <w:pPr>
              <w:pStyle w:val="Tabletext"/>
              <w:spacing w:before="60" w:after="60"/>
              <w:jc w:val="center"/>
              <w:rPr>
                <w:rFonts w:cs="Arial"/>
                <w:sz w:val="18"/>
                <w:szCs w:val="20"/>
              </w:rPr>
            </w:pPr>
          </w:p>
        </w:tc>
        <w:tc>
          <w:tcPr>
            <w:tcW w:w="4417" w:type="dxa"/>
            <w:vAlign w:val="center"/>
          </w:tcPr>
          <w:p w14:paraId="0EF75682" w14:textId="77777777" w:rsidR="000A63C3" w:rsidRDefault="000A63C3" w:rsidP="007C208C">
            <w:pPr>
              <w:autoSpaceDE w:val="0"/>
              <w:autoSpaceDN w:val="0"/>
              <w:adjustRightInd w:val="0"/>
              <w:rPr>
                <w:rFonts w:ascii="Arial" w:hAnsi="Arial" w:cs="Arial"/>
                <w:kern w:val="32"/>
                <w:sz w:val="18"/>
                <w:szCs w:val="20"/>
              </w:rPr>
            </w:pPr>
          </w:p>
        </w:tc>
        <w:tc>
          <w:tcPr>
            <w:tcW w:w="1234" w:type="dxa"/>
            <w:vAlign w:val="center"/>
          </w:tcPr>
          <w:p w14:paraId="41BE619D" w14:textId="2CDB94C6" w:rsidR="000A63C3" w:rsidRDefault="000A63C3" w:rsidP="007C208C">
            <w:pPr>
              <w:pStyle w:val="Tabletext"/>
              <w:spacing w:before="60" w:after="60"/>
              <w:jc w:val="center"/>
              <w:rPr>
                <w:rFonts w:cs="Arial"/>
                <w:sz w:val="18"/>
                <w:szCs w:val="20"/>
              </w:rPr>
            </w:pPr>
          </w:p>
        </w:tc>
        <w:tc>
          <w:tcPr>
            <w:tcW w:w="2315" w:type="dxa"/>
            <w:vAlign w:val="center"/>
          </w:tcPr>
          <w:p w14:paraId="3FB39A34" w14:textId="77777777" w:rsidR="000A63C3" w:rsidRPr="00877354" w:rsidRDefault="000A63C3" w:rsidP="007C208C">
            <w:pPr>
              <w:pStyle w:val="Tabletext"/>
              <w:spacing w:before="60" w:after="60"/>
              <w:rPr>
                <w:rFonts w:cs="Arial"/>
                <w:sz w:val="18"/>
                <w:szCs w:val="20"/>
              </w:rPr>
            </w:pPr>
          </w:p>
        </w:tc>
      </w:tr>
      <w:tr w:rsidR="000A63C3" w:rsidRPr="00877354" w14:paraId="644E1234" w14:textId="77777777" w:rsidTr="007C208C">
        <w:trPr>
          <w:trHeight w:val="141"/>
        </w:trPr>
        <w:tc>
          <w:tcPr>
            <w:tcW w:w="1082" w:type="dxa"/>
            <w:vAlign w:val="center"/>
          </w:tcPr>
          <w:p w14:paraId="040F9D1C" w14:textId="208277E0" w:rsidR="000A63C3" w:rsidRDefault="000A63C3" w:rsidP="007C208C">
            <w:pPr>
              <w:pStyle w:val="Tabletext"/>
              <w:spacing w:before="60" w:after="60"/>
              <w:jc w:val="center"/>
              <w:rPr>
                <w:rFonts w:cs="Arial"/>
                <w:sz w:val="18"/>
                <w:szCs w:val="20"/>
              </w:rPr>
            </w:pPr>
          </w:p>
        </w:tc>
        <w:tc>
          <w:tcPr>
            <w:tcW w:w="1442" w:type="dxa"/>
            <w:vAlign w:val="center"/>
          </w:tcPr>
          <w:p w14:paraId="660AF70A" w14:textId="4855D969" w:rsidR="000A63C3" w:rsidRDefault="000A63C3" w:rsidP="007C208C">
            <w:pPr>
              <w:pStyle w:val="Tabletext"/>
              <w:spacing w:before="60" w:after="60"/>
              <w:jc w:val="center"/>
              <w:rPr>
                <w:rFonts w:cs="Arial"/>
                <w:sz w:val="18"/>
                <w:szCs w:val="20"/>
              </w:rPr>
            </w:pPr>
          </w:p>
        </w:tc>
        <w:tc>
          <w:tcPr>
            <w:tcW w:w="4417" w:type="dxa"/>
            <w:vAlign w:val="center"/>
          </w:tcPr>
          <w:p w14:paraId="1142CEF8" w14:textId="69D9170A" w:rsidR="000A63C3" w:rsidRDefault="000A63C3" w:rsidP="007C208C">
            <w:pPr>
              <w:autoSpaceDE w:val="0"/>
              <w:autoSpaceDN w:val="0"/>
              <w:adjustRightInd w:val="0"/>
              <w:rPr>
                <w:rFonts w:ascii="Arial" w:hAnsi="Arial" w:cs="Arial"/>
                <w:kern w:val="32"/>
                <w:sz w:val="18"/>
                <w:szCs w:val="20"/>
              </w:rPr>
            </w:pPr>
          </w:p>
        </w:tc>
        <w:tc>
          <w:tcPr>
            <w:tcW w:w="1234" w:type="dxa"/>
            <w:vAlign w:val="center"/>
          </w:tcPr>
          <w:p w14:paraId="4B0AAB8D" w14:textId="61930B78" w:rsidR="000A63C3" w:rsidRDefault="000A63C3" w:rsidP="007C208C">
            <w:pPr>
              <w:pStyle w:val="Tabletext"/>
              <w:spacing w:before="60" w:after="60"/>
              <w:jc w:val="center"/>
              <w:rPr>
                <w:rFonts w:cs="Arial"/>
                <w:sz w:val="18"/>
                <w:szCs w:val="20"/>
              </w:rPr>
            </w:pPr>
          </w:p>
        </w:tc>
        <w:tc>
          <w:tcPr>
            <w:tcW w:w="2315" w:type="dxa"/>
            <w:vAlign w:val="center"/>
          </w:tcPr>
          <w:p w14:paraId="7364278C" w14:textId="77777777" w:rsidR="000A63C3" w:rsidRPr="00877354" w:rsidRDefault="000A63C3" w:rsidP="007C208C">
            <w:pPr>
              <w:pStyle w:val="Tabletext"/>
              <w:spacing w:before="60" w:after="60"/>
              <w:rPr>
                <w:rFonts w:cs="Arial"/>
                <w:sz w:val="18"/>
                <w:szCs w:val="20"/>
              </w:rPr>
            </w:pPr>
          </w:p>
        </w:tc>
      </w:tr>
      <w:tr w:rsidR="000A63C3" w:rsidRPr="00877354" w14:paraId="7CD3ADE8" w14:textId="77777777" w:rsidTr="007C208C">
        <w:trPr>
          <w:trHeight w:val="141"/>
        </w:trPr>
        <w:tc>
          <w:tcPr>
            <w:tcW w:w="1082" w:type="dxa"/>
            <w:vAlign w:val="center"/>
          </w:tcPr>
          <w:p w14:paraId="221D47E8" w14:textId="11481567" w:rsidR="000A63C3" w:rsidRDefault="000A63C3" w:rsidP="007C208C">
            <w:pPr>
              <w:pStyle w:val="Tabletext"/>
              <w:spacing w:before="60" w:after="60"/>
              <w:jc w:val="center"/>
              <w:rPr>
                <w:rFonts w:cs="Arial"/>
                <w:sz w:val="18"/>
                <w:szCs w:val="20"/>
              </w:rPr>
            </w:pPr>
          </w:p>
        </w:tc>
        <w:tc>
          <w:tcPr>
            <w:tcW w:w="1442" w:type="dxa"/>
            <w:vAlign w:val="center"/>
          </w:tcPr>
          <w:p w14:paraId="585C6227" w14:textId="7A89BDED" w:rsidR="000A63C3" w:rsidRDefault="000A63C3" w:rsidP="007C208C">
            <w:pPr>
              <w:pStyle w:val="Tabletext"/>
              <w:spacing w:before="60" w:after="60"/>
              <w:jc w:val="center"/>
              <w:rPr>
                <w:rFonts w:cs="Arial"/>
                <w:sz w:val="18"/>
                <w:szCs w:val="20"/>
              </w:rPr>
            </w:pPr>
          </w:p>
        </w:tc>
        <w:tc>
          <w:tcPr>
            <w:tcW w:w="4417" w:type="dxa"/>
            <w:vAlign w:val="center"/>
          </w:tcPr>
          <w:p w14:paraId="27EF5E5A" w14:textId="483D80F9" w:rsidR="000A63C3" w:rsidRDefault="000A63C3" w:rsidP="007C208C">
            <w:pPr>
              <w:autoSpaceDE w:val="0"/>
              <w:autoSpaceDN w:val="0"/>
              <w:adjustRightInd w:val="0"/>
              <w:rPr>
                <w:rFonts w:ascii="Arial" w:hAnsi="Arial" w:cs="Arial"/>
                <w:kern w:val="32"/>
                <w:sz w:val="18"/>
                <w:szCs w:val="20"/>
              </w:rPr>
            </w:pPr>
          </w:p>
        </w:tc>
        <w:tc>
          <w:tcPr>
            <w:tcW w:w="1234" w:type="dxa"/>
            <w:vAlign w:val="center"/>
          </w:tcPr>
          <w:p w14:paraId="25035CB1" w14:textId="612BD302" w:rsidR="000A63C3" w:rsidRDefault="000A63C3" w:rsidP="007C208C">
            <w:pPr>
              <w:pStyle w:val="Tabletext"/>
              <w:spacing w:before="60" w:after="60"/>
              <w:jc w:val="center"/>
              <w:rPr>
                <w:rFonts w:cs="Arial"/>
                <w:sz w:val="18"/>
                <w:szCs w:val="20"/>
              </w:rPr>
            </w:pPr>
          </w:p>
        </w:tc>
        <w:tc>
          <w:tcPr>
            <w:tcW w:w="2315" w:type="dxa"/>
            <w:vAlign w:val="center"/>
          </w:tcPr>
          <w:p w14:paraId="0D07BC69" w14:textId="77777777" w:rsidR="000A63C3" w:rsidRPr="00877354" w:rsidRDefault="000A63C3" w:rsidP="007C208C">
            <w:pPr>
              <w:pStyle w:val="Tabletext"/>
              <w:spacing w:before="60" w:after="60"/>
              <w:rPr>
                <w:rFonts w:cs="Arial"/>
                <w:sz w:val="18"/>
                <w:szCs w:val="20"/>
              </w:rPr>
            </w:pPr>
          </w:p>
        </w:tc>
      </w:tr>
      <w:tr w:rsidR="000A63C3" w:rsidRPr="00877354" w14:paraId="29CF23F4" w14:textId="77777777" w:rsidTr="007C208C">
        <w:trPr>
          <w:trHeight w:val="141"/>
        </w:trPr>
        <w:tc>
          <w:tcPr>
            <w:tcW w:w="1082" w:type="dxa"/>
            <w:vAlign w:val="center"/>
          </w:tcPr>
          <w:p w14:paraId="5FC38C19" w14:textId="46E5FA67" w:rsidR="000A63C3" w:rsidRDefault="000A63C3" w:rsidP="000A63C3">
            <w:pPr>
              <w:pStyle w:val="Tabletext"/>
              <w:spacing w:before="60" w:after="60"/>
              <w:jc w:val="center"/>
              <w:rPr>
                <w:rFonts w:cs="Arial"/>
                <w:sz w:val="18"/>
                <w:szCs w:val="20"/>
              </w:rPr>
            </w:pPr>
          </w:p>
        </w:tc>
        <w:tc>
          <w:tcPr>
            <w:tcW w:w="1442" w:type="dxa"/>
            <w:vAlign w:val="center"/>
          </w:tcPr>
          <w:p w14:paraId="6BE28DCB" w14:textId="14A70436" w:rsidR="000A63C3" w:rsidRDefault="000A63C3" w:rsidP="000A63C3">
            <w:pPr>
              <w:pStyle w:val="Tabletext"/>
              <w:spacing w:before="60" w:after="60"/>
              <w:jc w:val="center"/>
              <w:rPr>
                <w:rFonts w:cs="Arial"/>
                <w:sz w:val="18"/>
                <w:szCs w:val="20"/>
              </w:rPr>
            </w:pPr>
          </w:p>
        </w:tc>
        <w:tc>
          <w:tcPr>
            <w:tcW w:w="4417" w:type="dxa"/>
            <w:vAlign w:val="center"/>
          </w:tcPr>
          <w:p w14:paraId="32036597" w14:textId="1569BDE7" w:rsidR="000A63C3" w:rsidRDefault="000A63C3" w:rsidP="000A63C3">
            <w:pPr>
              <w:autoSpaceDE w:val="0"/>
              <w:autoSpaceDN w:val="0"/>
              <w:adjustRightInd w:val="0"/>
              <w:rPr>
                <w:rFonts w:ascii="Arial" w:hAnsi="Arial" w:cs="Arial"/>
                <w:kern w:val="32"/>
                <w:sz w:val="18"/>
                <w:szCs w:val="20"/>
              </w:rPr>
            </w:pPr>
          </w:p>
        </w:tc>
        <w:tc>
          <w:tcPr>
            <w:tcW w:w="1234" w:type="dxa"/>
            <w:vAlign w:val="center"/>
          </w:tcPr>
          <w:p w14:paraId="475D184A" w14:textId="694ADA73" w:rsidR="000A63C3" w:rsidRDefault="000A63C3" w:rsidP="000A63C3">
            <w:pPr>
              <w:pStyle w:val="Tabletext"/>
              <w:spacing w:before="60" w:after="60"/>
              <w:jc w:val="center"/>
              <w:rPr>
                <w:rFonts w:cs="Arial"/>
                <w:sz w:val="18"/>
                <w:szCs w:val="20"/>
              </w:rPr>
            </w:pPr>
          </w:p>
        </w:tc>
        <w:tc>
          <w:tcPr>
            <w:tcW w:w="2315" w:type="dxa"/>
            <w:vAlign w:val="center"/>
          </w:tcPr>
          <w:p w14:paraId="59799ED4" w14:textId="77777777" w:rsidR="000A63C3" w:rsidRPr="00877354" w:rsidRDefault="000A63C3" w:rsidP="000A63C3">
            <w:pPr>
              <w:pStyle w:val="Tabletext"/>
              <w:spacing w:before="60" w:after="60"/>
              <w:rPr>
                <w:rFonts w:cs="Arial"/>
                <w:sz w:val="18"/>
                <w:szCs w:val="20"/>
              </w:rPr>
            </w:pPr>
          </w:p>
        </w:tc>
      </w:tr>
      <w:tr w:rsidR="000A63C3" w:rsidRPr="00877354" w14:paraId="4DE08B43" w14:textId="77777777" w:rsidTr="007C208C">
        <w:trPr>
          <w:trHeight w:val="141"/>
          <w:ins w:id="0" w:author="Ramachandran, Devi" w:date="2022-10-20T13:35:00Z"/>
        </w:trPr>
        <w:tc>
          <w:tcPr>
            <w:tcW w:w="1082" w:type="dxa"/>
            <w:vAlign w:val="center"/>
          </w:tcPr>
          <w:p w14:paraId="0AA30190" w14:textId="7E5B1222" w:rsidR="000A63C3" w:rsidRDefault="000A63C3" w:rsidP="000A63C3">
            <w:pPr>
              <w:pStyle w:val="Tabletext"/>
              <w:spacing w:before="60" w:after="60"/>
              <w:jc w:val="center"/>
              <w:rPr>
                <w:ins w:id="1" w:author="Ramachandran, Devi" w:date="2022-10-20T13:35:00Z"/>
                <w:rFonts w:cs="Arial"/>
                <w:sz w:val="18"/>
                <w:szCs w:val="20"/>
              </w:rPr>
            </w:pPr>
          </w:p>
        </w:tc>
        <w:tc>
          <w:tcPr>
            <w:tcW w:w="1442" w:type="dxa"/>
            <w:vAlign w:val="center"/>
          </w:tcPr>
          <w:p w14:paraId="2A7FB473" w14:textId="0C2EE6DB" w:rsidR="000A63C3" w:rsidRDefault="000A63C3" w:rsidP="000A63C3">
            <w:pPr>
              <w:pStyle w:val="Tabletext"/>
              <w:spacing w:before="60" w:after="60"/>
              <w:jc w:val="center"/>
              <w:rPr>
                <w:ins w:id="2" w:author="Ramachandran, Devi" w:date="2022-10-20T13:35:00Z"/>
                <w:rFonts w:cs="Arial"/>
                <w:sz w:val="18"/>
                <w:szCs w:val="20"/>
              </w:rPr>
            </w:pPr>
          </w:p>
        </w:tc>
        <w:tc>
          <w:tcPr>
            <w:tcW w:w="4417" w:type="dxa"/>
            <w:vAlign w:val="center"/>
          </w:tcPr>
          <w:p w14:paraId="5F34BDEC" w14:textId="6659556B" w:rsidR="000A63C3" w:rsidRDefault="000A63C3" w:rsidP="000A63C3">
            <w:pPr>
              <w:autoSpaceDE w:val="0"/>
              <w:autoSpaceDN w:val="0"/>
              <w:adjustRightInd w:val="0"/>
              <w:rPr>
                <w:ins w:id="3" w:author="Ramachandran, Devi" w:date="2022-10-20T13:35:00Z"/>
                <w:rFonts w:ascii="Arial" w:hAnsi="Arial" w:cs="Arial"/>
                <w:kern w:val="32"/>
                <w:sz w:val="18"/>
                <w:szCs w:val="20"/>
              </w:rPr>
            </w:pPr>
          </w:p>
        </w:tc>
        <w:tc>
          <w:tcPr>
            <w:tcW w:w="1234" w:type="dxa"/>
            <w:vAlign w:val="center"/>
          </w:tcPr>
          <w:p w14:paraId="0567001F" w14:textId="77777777" w:rsidR="000A63C3" w:rsidRDefault="000A63C3" w:rsidP="000A63C3">
            <w:pPr>
              <w:pStyle w:val="Tabletext"/>
              <w:spacing w:before="60" w:after="60"/>
              <w:jc w:val="center"/>
              <w:rPr>
                <w:ins w:id="4" w:author="Ramachandran, Devi" w:date="2022-10-20T13:35:00Z"/>
                <w:rFonts w:cs="Arial"/>
                <w:sz w:val="18"/>
                <w:szCs w:val="20"/>
              </w:rPr>
            </w:pPr>
          </w:p>
        </w:tc>
        <w:tc>
          <w:tcPr>
            <w:tcW w:w="2315" w:type="dxa"/>
            <w:vAlign w:val="center"/>
          </w:tcPr>
          <w:p w14:paraId="5B7C62A0" w14:textId="77777777" w:rsidR="000A63C3" w:rsidRPr="00877354" w:rsidRDefault="000A63C3" w:rsidP="000A63C3">
            <w:pPr>
              <w:pStyle w:val="Tabletext"/>
              <w:spacing w:before="60" w:after="60"/>
              <w:rPr>
                <w:ins w:id="5" w:author="Ramachandran, Devi" w:date="2022-10-20T13:35:00Z"/>
                <w:rFonts w:cs="Arial"/>
                <w:sz w:val="18"/>
                <w:szCs w:val="20"/>
              </w:rPr>
            </w:pPr>
          </w:p>
        </w:tc>
      </w:tr>
    </w:tbl>
    <w:p w14:paraId="5365F6A8" w14:textId="09B45F67" w:rsidR="0044419C" w:rsidRDefault="0044419C" w:rsidP="001A74A4">
      <w:pPr>
        <w:jc w:val="both"/>
        <w:rPr>
          <w:rFonts w:ascii="Times New Roman" w:hAnsi="Times New Roman" w:cs="Times New Roman"/>
          <w:b/>
          <w:bCs/>
          <w:sz w:val="28"/>
          <w:szCs w:val="28"/>
        </w:rPr>
      </w:pPr>
    </w:p>
    <w:p w14:paraId="7DCE2D66" w14:textId="77777777" w:rsidR="000A63C3" w:rsidRDefault="000A63C3" w:rsidP="001A74A4">
      <w:pPr>
        <w:jc w:val="both"/>
        <w:rPr>
          <w:rFonts w:ascii="Times New Roman" w:hAnsi="Times New Roman" w:cs="Times New Roman"/>
          <w:b/>
          <w:bCs/>
          <w:color w:val="7030A0"/>
          <w:sz w:val="28"/>
          <w:szCs w:val="28"/>
        </w:rPr>
      </w:pPr>
    </w:p>
    <w:p w14:paraId="37FA338D" w14:textId="77777777" w:rsidR="000A63C3" w:rsidRDefault="000A63C3" w:rsidP="001A74A4">
      <w:pPr>
        <w:jc w:val="both"/>
        <w:rPr>
          <w:rFonts w:ascii="Times New Roman" w:hAnsi="Times New Roman" w:cs="Times New Roman"/>
          <w:b/>
          <w:bCs/>
          <w:color w:val="7030A0"/>
          <w:sz w:val="28"/>
          <w:szCs w:val="28"/>
        </w:rPr>
      </w:pPr>
    </w:p>
    <w:p w14:paraId="36B1B4CB" w14:textId="77777777" w:rsidR="000A63C3" w:rsidRDefault="000A63C3" w:rsidP="001A74A4">
      <w:pPr>
        <w:jc w:val="both"/>
        <w:rPr>
          <w:rFonts w:ascii="Times New Roman" w:hAnsi="Times New Roman" w:cs="Times New Roman"/>
          <w:b/>
          <w:bCs/>
          <w:color w:val="7030A0"/>
          <w:sz w:val="28"/>
          <w:szCs w:val="28"/>
        </w:rPr>
      </w:pPr>
    </w:p>
    <w:p w14:paraId="06D225EB" w14:textId="77777777" w:rsidR="000A63C3" w:rsidRDefault="000A63C3" w:rsidP="001A74A4">
      <w:pPr>
        <w:jc w:val="both"/>
        <w:rPr>
          <w:rFonts w:ascii="Times New Roman" w:hAnsi="Times New Roman" w:cs="Times New Roman"/>
          <w:b/>
          <w:bCs/>
          <w:color w:val="7030A0"/>
          <w:sz w:val="28"/>
          <w:szCs w:val="28"/>
        </w:rPr>
      </w:pPr>
    </w:p>
    <w:p w14:paraId="35CF0C6A" w14:textId="77777777" w:rsidR="000A63C3" w:rsidRDefault="000A63C3" w:rsidP="001A74A4">
      <w:pPr>
        <w:jc w:val="both"/>
        <w:rPr>
          <w:rFonts w:ascii="Times New Roman" w:hAnsi="Times New Roman" w:cs="Times New Roman"/>
          <w:b/>
          <w:bCs/>
          <w:color w:val="7030A0"/>
          <w:sz w:val="28"/>
          <w:szCs w:val="28"/>
        </w:rPr>
      </w:pPr>
    </w:p>
    <w:p w14:paraId="48B9562D" w14:textId="77777777" w:rsidR="000A63C3" w:rsidRDefault="000A63C3" w:rsidP="001A74A4">
      <w:pPr>
        <w:jc w:val="both"/>
        <w:rPr>
          <w:rFonts w:ascii="Times New Roman" w:hAnsi="Times New Roman" w:cs="Times New Roman"/>
          <w:b/>
          <w:bCs/>
          <w:color w:val="7030A0"/>
          <w:sz w:val="28"/>
          <w:szCs w:val="28"/>
        </w:rPr>
      </w:pPr>
    </w:p>
    <w:p w14:paraId="70C20CBF" w14:textId="77777777" w:rsidR="000A63C3" w:rsidRDefault="000A63C3" w:rsidP="001A74A4">
      <w:pPr>
        <w:jc w:val="both"/>
        <w:rPr>
          <w:rFonts w:ascii="Times New Roman" w:hAnsi="Times New Roman" w:cs="Times New Roman"/>
          <w:b/>
          <w:bCs/>
          <w:color w:val="7030A0"/>
          <w:sz w:val="28"/>
          <w:szCs w:val="28"/>
        </w:rPr>
      </w:pPr>
    </w:p>
    <w:p w14:paraId="6419B85D" w14:textId="77777777" w:rsidR="000A63C3" w:rsidRDefault="000A63C3" w:rsidP="001A74A4">
      <w:pPr>
        <w:jc w:val="both"/>
        <w:rPr>
          <w:rFonts w:ascii="Times New Roman" w:hAnsi="Times New Roman" w:cs="Times New Roman"/>
          <w:b/>
          <w:bCs/>
          <w:color w:val="7030A0"/>
          <w:sz w:val="28"/>
          <w:szCs w:val="28"/>
        </w:rPr>
      </w:pPr>
    </w:p>
    <w:p w14:paraId="4B2F63C1" w14:textId="77777777" w:rsidR="000A63C3" w:rsidRDefault="000A63C3" w:rsidP="001A74A4">
      <w:pPr>
        <w:jc w:val="both"/>
        <w:rPr>
          <w:rFonts w:ascii="Times New Roman" w:hAnsi="Times New Roman" w:cs="Times New Roman"/>
          <w:b/>
          <w:bCs/>
          <w:color w:val="7030A0"/>
          <w:sz w:val="28"/>
          <w:szCs w:val="28"/>
        </w:rPr>
      </w:pPr>
    </w:p>
    <w:p w14:paraId="0CBF9BA3" w14:textId="77777777" w:rsidR="000A63C3" w:rsidRDefault="000A63C3" w:rsidP="001A74A4">
      <w:pPr>
        <w:jc w:val="both"/>
        <w:rPr>
          <w:rFonts w:ascii="Times New Roman" w:hAnsi="Times New Roman" w:cs="Times New Roman"/>
          <w:b/>
          <w:bCs/>
          <w:color w:val="7030A0"/>
          <w:sz w:val="28"/>
          <w:szCs w:val="28"/>
        </w:rPr>
      </w:pPr>
    </w:p>
    <w:p w14:paraId="1794275B" w14:textId="77777777" w:rsidR="000A63C3" w:rsidRDefault="000A63C3" w:rsidP="001A74A4">
      <w:pPr>
        <w:jc w:val="both"/>
        <w:rPr>
          <w:rFonts w:ascii="Times New Roman" w:hAnsi="Times New Roman" w:cs="Times New Roman"/>
          <w:b/>
          <w:bCs/>
          <w:color w:val="7030A0"/>
          <w:sz w:val="28"/>
          <w:szCs w:val="28"/>
        </w:rPr>
      </w:pPr>
    </w:p>
    <w:p w14:paraId="597777BC" w14:textId="77777777" w:rsidR="000A63C3" w:rsidRDefault="000A63C3" w:rsidP="001A74A4">
      <w:pPr>
        <w:jc w:val="both"/>
        <w:rPr>
          <w:rFonts w:ascii="Times New Roman" w:hAnsi="Times New Roman" w:cs="Times New Roman"/>
          <w:b/>
          <w:bCs/>
          <w:color w:val="7030A0"/>
          <w:sz w:val="28"/>
          <w:szCs w:val="28"/>
        </w:rPr>
      </w:pPr>
    </w:p>
    <w:p w14:paraId="4AE0A93F" w14:textId="77777777" w:rsidR="000A63C3" w:rsidRDefault="000A63C3" w:rsidP="001A74A4">
      <w:pPr>
        <w:jc w:val="both"/>
        <w:rPr>
          <w:rFonts w:ascii="Times New Roman" w:hAnsi="Times New Roman" w:cs="Times New Roman"/>
          <w:b/>
          <w:bCs/>
          <w:color w:val="7030A0"/>
          <w:sz w:val="28"/>
          <w:szCs w:val="28"/>
        </w:rPr>
      </w:pPr>
    </w:p>
    <w:p w14:paraId="0291DFC7" w14:textId="77777777" w:rsidR="000A63C3" w:rsidRDefault="000A63C3" w:rsidP="001A74A4">
      <w:pPr>
        <w:jc w:val="both"/>
        <w:rPr>
          <w:rFonts w:ascii="Times New Roman" w:hAnsi="Times New Roman" w:cs="Times New Roman"/>
          <w:b/>
          <w:bCs/>
          <w:color w:val="7030A0"/>
          <w:sz w:val="28"/>
          <w:szCs w:val="28"/>
        </w:rPr>
      </w:pPr>
    </w:p>
    <w:p w14:paraId="5EC5536A" w14:textId="77777777" w:rsidR="000A63C3" w:rsidRDefault="000A63C3" w:rsidP="001A74A4">
      <w:pPr>
        <w:jc w:val="both"/>
        <w:rPr>
          <w:rFonts w:ascii="Times New Roman" w:hAnsi="Times New Roman" w:cs="Times New Roman"/>
          <w:b/>
          <w:bCs/>
          <w:color w:val="7030A0"/>
          <w:sz w:val="28"/>
          <w:szCs w:val="28"/>
        </w:rPr>
      </w:pPr>
    </w:p>
    <w:p w14:paraId="3EA4681D" w14:textId="77777777" w:rsidR="000A63C3" w:rsidRDefault="000A63C3" w:rsidP="001A74A4">
      <w:pPr>
        <w:jc w:val="both"/>
        <w:rPr>
          <w:rFonts w:ascii="Times New Roman" w:hAnsi="Times New Roman" w:cs="Times New Roman"/>
          <w:b/>
          <w:bCs/>
          <w:color w:val="7030A0"/>
          <w:sz w:val="28"/>
          <w:szCs w:val="28"/>
        </w:rPr>
      </w:pPr>
    </w:p>
    <w:p w14:paraId="257EA83B" w14:textId="77777777" w:rsidR="000A63C3" w:rsidRDefault="000A63C3" w:rsidP="001A74A4">
      <w:pPr>
        <w:jc w:val="both"/>
        <w:rPr>
          <w:rFonts w:ascii="Times New Roman" w:hAnsi="Times New Roman" w:cs="Times New Roman"/>
          <w:b/>
          <w:bCs/>
          <w:color w:val="7030A0"/>
          <w:sz w:val="28"/>
          <w:szCs w:val="28"/>
        </w:rPr>
      </w:pPr>
    </w:p>
    <w:p w14:paraId="712F0CD6" w14:textId="77777777" w:rsidR="000A63C3" w:rsidRDefault="000A63C3" w:rsidP="001A74A4">
      <w:pPr>
        <w:jc w:val="both"/>
        <w:rPr>
          <w:rFonts w:ascii="Times New Roman" w:hAnsi="Times New Roman" w:cs="Times New Roman"/>
          <w:b/>
          <w:bCs/>
          <w:color w:val="7030A0"/>
          <w:sz w:val="28"/>
          <w:szCs w:val="28"/>
        </w:rPr>
      </w:pPr>
    </w:p>
    <w:p w14:paraId="52F8AD41" w14:textId="0708A1AD" w:rsidR="001A74A4" w:rsidRPr="00820CAE" w:rsidRDefault="001A74A4" w:rsidP="001A74A4">
      <w:pPr>
        <w:jc w:val="both"/>
        <w:rPr>
          <w:rFonts w:ascii="Times New Roman" w:hAnsi="Times New Roman" w:cs="Times New Roman"/>
          <w:b/>
          <w:bCs/>
          <w:color w:val="7030A0"/>
          <w:sz w:val="28"/>
          <w:szCs w:val="28"/>
        </w:rPr>
      </w:pPr>
      <w:r w:rsidRPr="00820CAE">
        <w:rPr>
          <w:rFonts w:ascii="Times New Roman" w:hAnsi="Times New Roman" w:cs="Times New Roman"/>
          <w:b/>
          <w:bCs/>
          <w:color w:val="7030A0"/>
          <w:sz w:val="28"/>
          <w:szCs w:val="28"/>
        </w:rPr>
        <w:t>Contents</w:t>
      </w:r>
    </w:p>
    <w:p w14:paraId="0EB38DE3" w14:textId="46DB89F5" w:rsidR="00FF2690" w:rsidRDefault="001A74A4" w:rsidP="00FF2690">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Introduction</w:t>
      </w:r>
    </w:p>
    <w:p w14:paraId="6F4857F0" w14:textId="0738FB15" w:rsidR="00FF2690" w:rsidRPr="00FF2690" w:rsidRDefault="00FF2690" w:rsidP="00FF2690">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 </w:t>
      </w:r>
      <w:r w:rsidR="008A3433">
        <w:rPr>
          <w:rFonts w:ascii="Times New Roman" w:hAnsi="Times New Roman" w:cs="Times New Roman"/>
          <w:sz w:val="24"/>
          <w:szCs w:val="24"/>
        </w:rPr>
        <w:t>5G &amp; 4G Beam Structure</w:t>
      </w:r>
    </w:p>
    <w:p w14:paraId="4BF99E1A" w14:textId="2808673A" w:rsidR="000B5C22" w:rsidRDefault="000B5C22" w:rsidP="001A74A4">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Requirements</w:t>
      </w:r>
    </w:p>
    <w:p w14:paraId="0134E5EB" w14:textId="1A519D3E" w:rsidR="001A74A4" w:rsidRDefault="001A74A4" w:rsidP="001A74A4">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Architecture</w:t>
      </w:r>
    </w:p>
    <w:p w14:paraId="403460F4" w14:textId="3F47878F" w:rsidR="00C16F77" w:rsidRDefault="00C16F77" w:rsidP="001A74A4">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Beamer Sub System</w:t>
      </w:r>
    </w:p>
    <w:p w14:paraId="4E601994" w14:textId="5FAA8EB2" w:rsidR="001A74A4" w:rsidRDefault="001A74A4" w:rsidP="001A74A4">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DL Beamer</w:t>
      </w:r>
    </w:p>
    <w:p w14:paraId="2D313442" w14:textId="71E221BE" w:rsidR="009F70FB" w:rsidRDefault="009F70FB" w:rsidP="009F70FB">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 </w:t>
      </w:r>
      <w:r w:rsidRPr="009F70FB">
        <w:rPr>
          <w:rFonts w:ascii="Times New Roman" w:hAnsi="Times New Roman" w:cs="Times New Roman"/>
          <w:sz w:val="24"/>
          <w:szCs w:val="24"/>
        </w:rPr>
        <w:t>Beamforming Algorithm</w:t>
      </w:r>
    </w:p>
    <w:p w14:paraId="0B35788D" w14:textId="52A54762" w:rsidR="009F70FB" w:rsidRDefault="009F70FB" w:rsidP="009F70FB">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 </w:t>
      </w:r>
      <w:r w:rsidR="00C9648C" w:rsidRPr="00C9648C">
        <w:rPr>
          <w:rFonts w:ascii="Times New Roman" w:hAnsi="Times New Roman" w:cs="Times New Roman"/>
          <w:sz w:val="24"/>
          <w:szCs w:val="24"/>
        </w:rPr>
        <w:t>Data Stream Processing Unit (DSPU) architecture</w:t>
      </w:r>
    </w:p>
    <w:p w14:paraId="29B06587" w14:textId="72C51E2D" w:rsidR="00C9648C" w:rsidRDefault="00C9648C" w:rsidP="009F70FB">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 </w:t>
      </w:r>
      <w:r w:rsidRPr="00C9648C">
        <w:rPr>
          <w:rFonts w:ascii="Times New Roman" w:hAnsi="Times New Roman" w:cs="Times New Roman"/>
          <w:sz w:val="24"/>
          <w:szCs w:val="24"/>
        </w:rPr>
        <w:t>DL Beamer MAC Core Architecture</w:t>
      </w:r>
    </w:p>
    <w:p w14:paraId="0F238AB4" w14:textId="2E7D3B6E" w:rsidR="00C9648C" w:rsidRDefault="00C9648C" w:rsidP="009F70FB">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 </w:t>
      </w:r>
      <w:r w:rsidRPr="00C9648C">
        <w:rPr>
          <w:rFonts w:ascii="Times New Roman" w:hAnsi="Times New Roman" w:cs="Times New Roman"/>
          <w:sz w:val="24"/>
          <w:szCs w:val="24"/>
        </w:rPr>
        <w:t>List of Files</w:t>
      </w:r>
    </w:p>
    <w:p w14:paraId="155DA46F" w14:textId="2576CB36" w:rsidR="00C9648C" w:rsidRDefault="00C9648C" w:rsidP="009F70FB">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 </w:t>
      </w:r>
      <w:r w:rsidRPr="00C9648C">
        <w:rPr>
          <w:rFonts w:ascii="Times New Roman" w:hAnsi="Times New Roman" w:cs="Times New Roman"/>
          <w:sz w:val="24"/>
          <w:szCs w:val="24"/>
        </w:rPr>
        <w:t>Configuration Data</w:t>
      </w:r>
    </w:p>
    <w:p w14:paraId="595E8D8A" w14:textId="199033BA" w:rsidR="00C9648C" w:rsidRPr="00C9648C" w:rsidRDefault="00C9648C" w:rsidP="009F70FB">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 </w:t>
      </w:r>
      <w:r w:rsidR="00351B2D">
        <w:rPr>
          <w:rFonts w:ascii="Times New Roman" w:hAnsi="Times New Roman" w:cs="Times New Roman"/>
          <w:sz w:val="24"/>
          <w:szCs w:val="24"/>
        </w:rPr>
        <w:t>Configuration Analysis</w:t>
      </w:r>
    </w:p>
    <w:p w14:paraId="13FB8A58" w14:textId="24E79060" w:rsidR="00351B2D" w:rsidRDefault="00351B2D" w:rsidP="001A74A4">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Synthesis</w:t>
      </w:r>
    </w:p>
    <w:p w14:paraId="629A7662" w14:textId="6269A4C1" w:rsidR="0068210D" w:rsidRDefault="0068210D" w:rsidP="0068210D">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 </w:t>
      </w:r>
      <w:r w:rsidR="00FF2690">
        <w:rPr>
          <w:rFonts w:ascii="Times New Roman" w:hAnsi="Times New Roman" w:cs="Times New Roman"/>
          <w:sz w:val="24"/>
          <w:szCs w:val="24"/>
        </w:rPr>
        <w:t>Schematic Block Diagram</w:t>
      </w:r>
    </w:p>
    <w:p w14:paraId="09E2590F" w14:textId="1AC5AE5D" w:rsidR="00FF2690" w:rsidRPr="0068210D" w:rsidRDefault="00FF2690" w:rsidP="0068210D">
      <w:pPr>
        <w:pStyle w:val="ListParagraph"/>
        <w:numPr>
          <w:ilvl w:val="1"/>
          <w:numId w:val="2"/>
        </w:numPr>
        <w:jc w:val="both"/>
        <w:rPr>
          <w:rFonts w:ascii="Times New Roman" w:hAnsi="Times New Roman" w:cs="Times New Roman"/>
          <w:sz w:val="24"/>
          <w:szCs w:val="24"/>
        </w:rPr>
      </w:pPr>
      <w:r>
        <w:rPr>
          <w:rFonts w:ascii="Times New Roman" w:hAnsi="Times New Roman" w:cs="Times New Roman"/>
          <w:sz w:val="24"/>
          <w:szCs w:val="24"/>
        </w:rPr>
        <w:t xml:space="preserve"> </w:t>
      </w:r>
      <w:r w:rsidR="009A7B5B">
        <w:rPr>
          <w:rFonts w:ascii="Times New Roman" w:hAnsi="Times New Roman" w:cs="Times New Roman"/>
          <w:sz w:val="24"/>
          <w:szCs w:val="24"/>
        </w:rPr>
        <w:t>Synthesis</w:t>
      </w:r>
      <w:r>
        <w:rPr>
          <w:rFonts w:ascii="Times New Roman" w:hAnsi="Times New Roman" w:cs="Times New Roman"/>
          <w:sz w:val="24"/>
          <w:szCs w:val="24"/>
        </w:rPr>
        <w:t xml:space="preserve"> Reports</w:t>
      </w:r>
    </w:p>
    <w:p w14:paraId="097637C6" w14:textId="1D4C22A7" w:rsidR="006F24F5" w:rsidRPr="00B027C2" w:rsidRDefault="001A74A4" w:rsidP="00B027C2">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Simulation Results</w:t>
      </w:r>
    </w:p>
    <w:p w14:paraId="51410F54" w14:textId="1C8B8D28" w:rsidR="00846A6F" w:rsidRDefault="00A15165" w:rsidP="006149D9">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Modification</w:t>
      </w:r>
      <w:r w:rsidR="006149D9">
        <w:rPr>
          <w:rFonts w:ascii="Times New Roman" w:hAnsi="Times New Roman" w:cs="Times New Roman"/>
          <w:sz w:val="28"/>
          <w:szCs w:val="28"/>
        </w:rPr>
        <w:t>s</w:t>
      </w:r>
    </w:p>
    <w:p w14:paraId="5CDA0748" w14:textId="79DA9F39" w:rsidR="0044419C" w:rsidRDefault="0044419C" w:rsidP="0044419C">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Beamer IP I/O Interface</w:t>
      </w:r>
    </w:p>
    <w:p w14:paraId="531B36FB" w14:textId="122414DB" w:rsidR="007809B5" w:rsidRDefault="007809B5" w:rsidP="0044419C">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Beam</w:t>
      </w:r>
      <w:r w:rsidR="009E19F9">
        <w:rPr>
          <w:rFonts w:ascii="Times New Roman" w:hAnsi="Times New Roman" w:cs="Times New Roman"/>
          <w:sz w:val="28"/>
          <w:szCs w:val="28"/>
        </w:rPr>
        <w:t>er</w:t>
      </w:r>
      <w:r>
        <w:rPr>
          <w:rFonts w:ascii="Times New Roman" w:hAnsi="Times New Roman" w:cs="Times New Roman"/>
          <w:sz w:val="28"/>
          <w:szCs w:val="28"/>
        </w:rPr>
        <w:t xml:space="preserve"> </w:t>
      </w:r>
      <w:r w:rsidR="009E19F9">
        <w:rPr>
          <w:rFonts w:ascii="Times New Roman" w:hAnsi="Times New Roman" w:cs="Times New Roman"/>
          <w:sz w:val="28"/>
          <w:szCs w:val="28"/>
        </w:rPr>
        <w:t>W</w:t>
      </w:r>
      <w:r>
        <w:rPr>
          <w:rFonts w:ascii="Times New Roman" w:hAnsi="Times New Roman" w:cs="Times New Roman"/>
          <w:sz w:val="28"/>
          <w:szCs w:val="28"/>
        </w:rPr>
        <w:t>eights Configuration</w:t>
      </w:r>
    </w:p>
    <w:p w14:paraId="30B2F7D2" w14:textId="77777777" w:rsidR="0044419C" w:rsidRPr="006149D9" w:rsidRDefault="0044419C" w:rsidP="0044419C">
      <w:pPr>
        <w:pStyle w:val="ListParagraph"/>
        <w:jc w:val="both"/>
        <w:rPr>
          <w:rFonts w:ascii="Times New Roman" w:hAnsi="Times New Roman" w:cs="Times New Roman"/>
          <w:sz w:val="28"/>
          <w:szCs w:val="28"/>
        </w:rPr>
      </w:pPr>
    </w:p>
    <w:p w14:paraId="2E308B8D" w14:textId="4D957F7D" w:rsidR="001A74A4" w:rsidRDefault="001A74A4" w:rsidP="001A74A4">
      <w:pPr>
        <w:jc w:val="both"/>
        <w:rPr>
          <w:rFonts w:ascii="Times New Roman" w:hAnsi="Times New Roman" w:cs="Times New Roman"/>
          <w:sz w:val="28"/>
          <w:szCs w:val="28"/>
        </w:rPr>
      </w:pPr>
    </w:p>
    <w:p w14:paraId="3FE6170E" w14:textId="17D412D3" w:rsidR="004B0BCA" w:rsidRPr="00232307" w:rsidRDefault="001A74A4" w:rsidP="00232307">
      <w:pPr>
        <w:rPr>
          <w:rFonts w:ascii="Times New Roman" w:hAnsi="Times New Roman" w:cs="Times New Roman"/>
          <w:b/>
          <w:bCs/>
          <w:color w:val="7030A0"/>
          <w:sz w:val="28"/>
          <w:szCs w:val="28"/>
        </w:rPr>
      </w:pPr>
      <w:r w:rsidRPr="00232307">
        <w:rPr>
          <w:rFonts w:ascii="Times New Roman" w:hAnsi="Times New Roman" w:cs="Times New Roman"/>
          <w:sz w:val="28"/>
          <w:szCs w:val="28"/>
        </w:rPr>
        <w:br w:type="page"/>
      </w:r>
      <w:r w:rsidR="00232307" w:rsidRPr="00232307">
        <w:rPr>
          <w:rFonts w:ascii="Times New Roman" w:hAnsi="Times New Roman" w:cs="Times New Roman"/>
          <w:b/>
          <w:bCs/>
          <w:color w:val="7030A0"/>
          <w:sz w:val="28"/>
          <w:szCs w:val="28"/>
        </w:rPr>
        <w:lastRenderedPageBreak/>
        <w:t>1.</w:t>
      </w:r>
      <w:r w:rsidR="00232307" w:rsidRPr="00232307">
        <w:rPr>
          <w:rFonts w:ascii="Times New Roman" w:hAnsi="Times New Roman" w:cs="Times New Roman"/>
          <w:color w:val="7030A0"/>
          <w:sz w:val="28"/>
          <w:szCs w:val="28"/>
        </w:rPr>
        <w:t xml:space="preserve"> </w:t>
      </w:r>
      <w:r w:rsidR="00327C3D" w:rsidRPr="00232307">
        <w:rPr>
          <w:rFonts w:ascii="Times New Roman" w:hAnsi="Times New Roman" w:cs="Times New Roman"/>
          <w:b/>
          <w:bCs/>
          <w:color w:val="7030A0"/>
          <w:sz w:val="28"/>
          <w:szCs w:val="28"/>
        </w:rPr>
        <w:t>INTRODUCTION</w:t>
      </w:r>
    </w:p>
    <w:p w14:paraId="42EC7632" w14:textId="7EED3367" w:rsidR="004B562F" w:rsidRPr="00F87389" w:rsidRDefault="001B76F6" w:rsidP="00DE6216">
      <w:pPr>
        <w:jc w:val="both"/>
        <w:rPr>
          <w:rFonts w:ascii="Times New Roman" w:hAnsi="Times New Roman" w:cs="Times New Roman"/>
          <w:sz w:val="28"/>
          <w:szCs w:val="28"/>
        </w:rPr>
      </w:pPr>
      <w:r w:rsidRPr="00045260">
        <w:rPr>
          <w:rFonts w:ascii="Times New Roman" w:hAnsi="Times New Roman" w:cs="Times New Roman"/>
          <w:sz w:val="24"/>
          <w:szCs w:val="24"/>
        </w:rPr>
        <w:t xml:space="preserve">Beamforming is a procedure, which steers </w:t>
      </w:r>
      <w:r w:rsidR="0035344B" w:rsidRPr="00045260">
        <w:rPr>
          <w:rFonts w:ascii="Times New Roman" w:hAnsi="Times New Roman" w:cs="Times New Roman"/>
          <w:sz w:val="24"/>
          <w:szCs w:val="24"/>
        </w:rPr>
        <w:t xml:space="preserve">majority of </w:t>
      </w:r>
      <w:r w:rsidRPr="00045260">
        <w:rPr>
          <w:rFonts w:ascii="Times New Roman" w:hAnsi="Times New Roman" w:cs="Times New Roman"/>
          <w:sz w:val="24"/>
          <w:szCs w:val="24"/>
        </w:rPr>
        <w:t>signals generated from an array of transmitting antennas to an intended angular direction</w:t>
      </w:r>
      <w:r w:rsidR="00DE6216" w:rsidRPr="00045260">
        <w:rPr>
          <w:rFonts w:ascii="Times New Roman" w:hAnsi="Times New Roman" w:cs="Times New Roman"/>
          <w:sz w:val="24"/>
          <w:szCs w:val="24"/>
        </w:rPr>
        <w:t xml:space="preserve"> towards the user equipment.</w:t>
      </w:r>
      <w:r w:rsidR="0035344B" w:rsidRPr="00045260">
        <w:rPr>
          <w:rFonts w:ascii="Times New Roman" w:hAnsi="Times New Roman" w:cs="Times New Roman"/>
          <w:sz w:val="24"/>
          <w:szCs w:val="24"/>
        </w:rPr>
        <w:t xml:space="preserve"> </w:t>
      </w:r>
      <w:r w:rsidR="004B0BCA" w:rsidRPr="00045260">
        <w:rPr>
          <w:rFonts w:ascii="Times New Roman" w:hAnsi="Times New Roman" w:cs="Times New Roman"/>
          <w:sz w:val="24"/>
          <w:szCs w:val="24"/>
        </w:rPr>
        <w:t>Specifically, beamforming sends the same symbol over each transmit antenna with a weighted scale factor.</w:t>
      </w:r>
      <w:r w:rsidR="005A03EA" w:rsidRPr="00045260">
        <w:rPr>
          <w:rFonts w:ascii="Times New Roman" w:hAnsi="Times New Roman" w:cs="Times New Roman"/>
          <w:sz w:val="24"/>
          <w:szCs w:val="24"/>
        </w:rPr>
        <w:t xml:space="preserve"> 5G NR and ORAN specifications define beamforming procedures that transforms data spatial streams to antenna port streams for DL signal or from antenna port streams to spatial streams for UL signal.</w:t>
      </w:r>
      <w:r w:rsidR="007442CE">
        <w:rPr>
          <w:rFonts w:ascii="Times New Roman" w:hAnsi="Times New Roman" w:cs="Times New Roman"/>
          <w:sz w:val="24"/>
          <w:szCs w:val="24"/>
        </w:rPr>
        <w:t xml:space="preserve"> </w:t>
      </w:r>
      <w:r w:rsidR="00F87389" w:rsidRPr="00F87389">
        <w:rPr>
          <w:rFonts w:ascii="Times New Roman" w:hAnsi="Times New Roman" w:cs="Times New Roman"/>
          <w:sz w:val="24"/>
          <w:szCs w:val="24"/>
        </w:rPr>
        <w:t>n78 coverage is naturally limited in range and building penetration by the propagation characteristics of the higher frequencies used, however the effect has in some ways been mitigated by advanced processing techniques such as massive MIMO, beam</w:t>
      </w:r>
      <w:r w:rsidR="00F87389">
        <w:rPr>
          <w:rFonts w:ascii="Times New Roman" w:hAnsi="Times New Roman" w:cs="Times New Roman"/>
          <w:sz w:val="24"/>
          <w:szCs w:val="24"/>
        </w:rPr>
        <w:t xml:space="preserve"> </w:t>
      </w:r>
      <w:r w:rsidR="00F87389" w:rsidRPr="00F87389">
        <w:rPr>
          <w:rFonts w:ascii="Times New Roman" w:hAnsi="Times New Roman" w:cs="Times New Roman"/>
          <w:sz w:val="24"/>
          <w:szCs w:val="24"/>
        </w:rPr>
        <w:t>forming, and beam-tracking.</w:t>
      </w:r>
    </w:p>
    <w:p w14:paraId="554FAFAF" w14:textId="5955D697" w:rsidR="008256EB" w:rsidRDefault="008256EB" w:rsidP="00DE6216">
      <w:pPr>
        <w:jc w:val="both"/>
        <w:rPr>
          <w:rFonts w:ascii="Times New Roman" w:hAnsi="Times New Roman" w:cs="Times New Roman"/>
          <w:sz w:val="24"/>
          <w:szCs w:val="24"/>
        </w:rPr>
      </w:pPr>
      <w:r w:rsidRPr="00045260">
        <w:rPr>
          <w:rFonts w:ascii="Times New Roman" w:hAnsi="Times New Roman" w:cs="Times New Roman"/>
          <w:sz w:val="24"/>
          <w:szCs w:val="24"/>
        </w:rPr>
        <w:t>Beamer Subsystem comprising DL Beamer, UL Beamer, PRACH Beamer and SRS Extractor. The subsystem performs interfacing between other Low-PHY subsystems and the ORAN Radio Interface Subsystem and the TX/RX beamforming functionality (except for SRS Extractor).</w:t>
      </w:r>
    </w:p>
    <w:p w14:paraId="4D164761" w14:textId="3D865A45" w:rsidR="00EB4AD5" w:rsidRDefault="00EB4AD5" w:rsidP="00DE6216">
      <w:pPr>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78D98D33" wp14:editId="4D0ACED2">
            <wp:extent cx="2984500" cy="1674495"/>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8"/>
                    <a:stretch>
                      <a:fillRect/>
                    </a:stretch>
                  </pic:blipFill>
                  <pic:spPr>
                    <a:xfrm>
                      <a:off x="0" y="0"/>
                      <a:ext cx="2984500" cy="1674495"/>
                    </a:xfrm>
                    <a:prstGeom prst="rect">
                      <a:avLst/>
                    </a:prstGeom>
                  </pic:spPr>
                </pic:pic>
              </a:graphicData>
            </a:graphic>
          </wp:inline>
        </w:drawing>
      </w:r>
    </w:p>
    <w:p w14:paraId="6641EBF8" w14:textId="5281F295" w:rsidR="00B00C12" w:rsidRPr="0014355B" w:rsidRDefault="00021FF5" w:rsidP="00021FF5">
      <w:pPr>
        <w:pStyle w:val="ListParagraph"/>
        <w:numPr>
          <w:ilvl w:val="1"/>
          <w:numId w:val="23"/>
        </w:numPr>
        <w:jc w:val="both"/>
        <w:rPr>
          <w:rFonts w:ascii="Times New Roman" w:hAnsi="Times New Roman" w:cs="Times New Roman"/>
          <w:color w:val="7030A0"/>
          <w:sz w:val="24"/>
          <w:szCs w:val="24"/>
        </w:rPr>
      </w:pPr>
      <w:r w:rsidRPr="0014355B">
        <w:rPr>
          <w:rFonts w:ascii="Times New Roman" w:hAnsi="Times New Roman" w:cs="Times New Roman"/>
          <w:color w:val="7030A0"/>
          <w:sz w:val="24"/>
          <w:szCs w:val="24"/>
        </w:rPr>
        <w:t xml:space="preserve">5G &amp; 4G Beam </w:t>
      </w:r>
      <w:r w:rsidR="0014355B">
        <w:rPr>
          <w:rFonts w:ascii="Times New Roman" w:hAnsi="Times New Roman" w:cs="Times New Roman"/>
          <w:color w:val="7030A0"/>
          <w:sz w:val="24"/>
          <w:szCs w:val="24"/>
        </w:rPr>
        <w:t>Structure</w:t>
      </w:r>
    </w:p>
    <w:p w14:paraId="76663DD5" w14:textId="77777777" w:rsidR="0014355B" w:rsidRPr="00021FF5" w:rsidRDefault="0014355B" w:rsidP="0014355B">
      <w:pPr>
        <w:pStyle w:val="ListParagraph"/>
        <w:ind w:left="360"/>
        <w:jc w:val="both"/>
        <w:rPr>
          <w:rFonts w:ascii="Times New Roman" w:hAnsi="Times New Roman" w:cs="Times New Roman"/>
          <w:sz w:val="24"/>
          <w:szCs w:val="24"/>
        </w:rPr>
      </w:pPr>
    </w:p>
    <w:p w14:paraId="561A8CB3" w14:textId="7355AC79" w:rsidR="00021FF5" w:rsidRPr="00021FF5" w:rsidRDefault="0014355B" w:rsidP="00021FF5">
      <w:pPr>
        <w:pStyle w:val="ListParagraph"/>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021FF5">
        <w:rPr>
          <w:noProof/>
        </w:rPr>
        <w:drawing>
          <wp:inline distT="0" distB="0" distL="0" distR="0" wp14:anchorId="450E6019" wp14:editId="538968F6">
            <wp:extent cx="2093301" cy="1015365"/>
            <wp:effectExtent l="0" t="0" r="0" b="0"/>
            <wp:docPr id="277" name="Picture 277"/>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9"/>
                    <a:stretch>
                      <a:fillRect/>
                    </a:stretch>
                  </pic:blipFill>
                  <pic:spPr>
                    <a:xfrm>
                      <a:off x="0" y="0"/>
                      <a:ext cx="2093301" cy="1015365"/>
                    </a:xfrm>
                    <a:prstGeom prst="rect">
                      <a:avLst/>
                    </a:prstGeom>
                  </pic:spPr>
                </pic:pic>
              </a:graphicData>
            </a:graphic>
          </wp:inline>
        </w:drawing>
      </w:r>
      <w:r w:rsidR="00021FF5">
        <w:rPr>
          <w:rFonts w:ascii="Times New Roman" w:hAnsi="Times New Roman" w:cs="Times New Roman"/>
          <w:sz w:val="24"/>
          <w:szCs w:val="24"/>
        </w:rPr>
        <w:t xml:space="preserve">                  </w:t>
      </w:r>
      <w:r w:rsidR="00143ACA">
        <w:rPr>
          <w:noProof/>
        </w:rPr>
        <mc:AlternateContent>
          <mc:Choice Requires="wpg">
            <w:drawing>
              <wp:inline distT="0" distB="0" distL="0" distR="0" wp14:anchorId="10D7E333" wp14:editId="591D4D4A">
                <wp:extent cx="2018665" cy="987425"/>
                <wp:effectExtent l="0" t="0" r="635" b="3175"/>
                <wp:docPr id="7987" name="Group 7987"/>
                <wp:cNvGraphicFramePr/>
                <a:graphic xmlns:a="http://schemas.openxmlformats.org/drawingml/2006/main">
                  <a:graphicData uri="http://schemas.microsoft.com/office/word/2010/wordprocessingGroup">
                    <wpg:wgp>
                      <wpg:cNvGrpSpPr/>
                      <wpg:grpSpPr>
                        <a:xfrm>
                          <a:off x="0" y="0"/>
                          <a:ext cx="2018665" cy="987425"/>
                          <a:chOff x="0" y="0"/>
                          <a:chExt cx="1803398" cy="873132"/>
                        </a:xfrm>
                      </wpg:grpSpPr>
                      <pic:pic xmlns:pic="http://schemas.openxmlformats.org/drawingml/2006/picture">
                        <pic:nvPicPr>
                          <pic:cNvPr id="491" name="Picture 491"/>
                          <pic:cNvPicPr/>
                        </pic:nvPicPr>
                        <pic:blipFill>
                          <a:blip r:embed="rId10"/>
                          <a:stretch>
                            <a:fillRect/>
                          </a:stretch>
                        </pic:blipFill>
                        <pic:spPr>
                          <a:xfrm>
                            <a:off x="0" y="0"/>
                            <a:ext cx="917824" cy="873132"/>
                          </a:xfrm>
                          <a:prstGeom prst="rect">
                            <a:avLst/>
                          </a:prstGeom>
                        </pic:spPr>
                      </pic:pic>
                      <pic:pic xmlns:pic="http://schemas.openxmlformats.org/drawingml/2006/picture">
                        <pic:nvPicPr>
                          <pic:cNvPr id="493" name="Picture 493"/>
                          <pic:cNvPicPr/>
                        </pic:nvPicPr>
                        <pic:blipFill>
                          <a:blip r:embed="rId11"/>
                          <a:stretch>
                            <a:fillRect/>
                          </a:stretch>
                        </pic:blipFill>
                        <pic:spPr>
                          <a:xfrm>
                            <a:off x="918208" y="19050"/>
                            <a:ext cx="885190" cy="848718"/>
                          </a:xfrm>
                          <a:prstGeom prst="rect">
                            <a:avLst/>
                          </a:prstGeom>
                        </pic:spPr>
                      </pic:pic>
                    </wpg:wgp>
                  </a:graphicData>
                </a:graphic>
              </wp:inline>
            </w:drawing>
          </mc:Choice>
          <mc:Fallback>
            <w:pict>
              <v:group w14:anchorId="11EA2354" id="Group 7987" o:spid="_x0000_s1026" style="width:158.95pt;height:77.75pt;mso-position-horizontal-relative:char;mso-position-vertical-relative:line" coordsize="18033,87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1" o:spid="_x0000_s1027" type="#_x0000_t75" style="position:absolute;width:9178;height:8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">
                  <v:imagedata r:id="rId12" o:title=""/>
                </v:shape>
                <v:shape id="Picture 493" o:spid="_x0000_s1028" type="#_x0000_t75" style="position:absolute;left:9182;top:190;width:8851;height:8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">
                  <v:imagedata r:id="rId13" o:title=""/>
                </v:shape>
                <w10:anchorlock/>
              </v:group>
            </w:pict>
          </mc:Fallback>
        </mc:AlternateContent>
      </w:r>
    </w:p>
    <w:p w14:paraId="5FCA3635" w14:textId="334F6A54" w:rsidR="00AE217D" w:rsidRPr="0014355B" w:rsidRDefault="0014355B" w:rsidP="00DE6216">
      <w:pPr>
        <w:jc w:val="both"/>
        <w:rPr>
          <w:rFonts w:ascii="Times New Roman" w:hAnsi="Times New Roman" w:cs="Times New Roman"/>
          <w:sz w:val="18"/>
          <w:szCs w:val="18"/>
        </w:rPr>
      </w:pPr>
      <w:r>
        <w:rPr>
          <w:rFonts w:ascii="Times New Roman" w:hAnsi="Times New Roman" w:cs="Times New Roman"/>
          <w:sz w:val="28"/>
          <w:szCs w:val="28"/>
        </w:rPr>
        <w:t xml:space="preserve">                                                                                </w:t>
      </w:r>
      <w:r>
        <w:rPr>
          <w:rFonts w:ascii="Times New Roman" w:hAnsi="Times New Roman" w:cs="Times New Roman"/>
          <w:sz w:val="18"/>
          <w:szCs w:val="18"/>
        </w:rPr>
        <w:t xml:space="preserve">   </w:t>
      </w:r>
      <w:r w:rsidR="00C02BA1">
        <w:rPr>
          <w:rFonts w:ascii="Times New Roman" w:hAnsi="Times New Roman" w:cs="Times New Roman"/>
          <w:sz w:val="18"/>
          <w:szCs w:val="18"/>
        </w:rPr>
        <w:t xml:space="preserve">  </w:t>
      </w:r>
      <w:r>
        <w:rPr>
          <w:rFonts w:ascii="Times New Roman" w:hAnsi="Times New Roman" w:cs="Times New Roman"/>
          <w:sz w:val="18"/>
          <w:szCs w:val="18"/>
        </w:rPr>
        <w:t xml:space="preserve"> </w:t>
      </w:r>
      <w:r w:rsidRPr="0014355B">
        <w:rPr>
          <w:rFonts w:ascii="Times New Roman" w:hAnsi="Times New Roman" w:cs="Times New Roman"/>
          <w:b/>
          <w:bCs/>
          <w:sz w:val="18"/>
          <w:szCs w:val="18"/>
        </w:rPr>
        <w:t xml:space="preserve">5G </w:t>
      </w:r>
      <w:r>
        <w:rPr>
          <w:rFonts w:ascii="Times New Roman" w:hAnsi="Times New Roman" w:cs="Times New Roman"/>
          <w:sz w:val="18"/>
          <w:szCs w:val="18"/>
        </w:rPr>
        <w:t xml:space="preserve">                        </w:t>
      </w:r>
      <w:r w:rsidR="00C02BA1">
        <w:rPr>
          <w:rFonts w:ascii="Times New Roman" w:hAnsi="Times New Roman" w:cs="Times New Roman"/>
          <w:sz w:val="18"/>
          <w:szCs w:val="18"/>
        </w:rPr>
        <w:t xml:space="preserve">     </w:t>
      </w:r>
      <w:r w:rsidRPr="0014355B">
        <w:rPr>
          <w:rFonts w:ascii="Times New Roman" w:hAnsi="Times New Roman" w:cs="Times New Roman"/>
          <w:b/>
          <w:bCs/>
          <w:sz w:val="18"/>
          <w:szCs w:val="18"/>
        </w:rPr>
        <w:t>4G</w:t>
      </w:r>
    </w:p>
    <w:p w14:paraId="07BB993D" w14:textId="26420FAD" w:rsidR="004F6DD4" w:rsidRPr="00C16F77" w:rsidRDefault="00647FF6" w:rsidP="00DE6216">
      <w:pPr>
        <w:jc w:val="both"/>
        <w:rPr>
          <w:rFonts w:ascii="Times New Roman" w:hAnsi="Times New Roman" w:cs="Times New Roman"/>
          <w:b/>
          <w:bCs/>
          <w:color w:val="7030A0"/>
          <w:sz w:val="28"/>
          <w:szCs w:val="28"/>
        </w:rPr>
      </w:pPr>
      <w:r>
        <w:rPr>
          <w:rFonts w:ascii="Times New Roman" w:hAnsi="Times New Roman" w:cs="Times New Roman"/>
          <w:b/>
          <w:bCs/>
          <w:color w:val="7030A0"/>
          <w:sz w:val="28"/>
          <w:szCs w:val="28"/>
        </w:rPr>
        <w:t xml:space="preserve">2. </w:t>
      </w:r>
      <w:r w:rsidR="004F6DD4" w:rsidRPr="00C16F77">
        <w:rPr>
          <w:rFonts w:ascii="Times New Roman" w:hAnsi="Times New Roman" w:cs="Times New Roman"/>
          <w:b/>
          <w:bCs/>
          <w:color w:val="7030A0"/>
          <w:sz w:val="28"/>
          <w:szCs w:val="28"/>
        </w:rPr>
        <w:t>REQUIREMENTS</w:t>
      </w:r>
    </w:p>
    <w:tbl>
      <w:tblPr>
        <w:tblStyle w:val="TableGrid"/>
        <w:tblW w:w="0" w:type="auto"/>
        <w:tblLook w:val="04A0" w:firstRow="1" w:lastRow="0" w:firstColumn="1" w:lastColumn="0" w:noHBand="0" w:noVBand="1"/>
      </w:tblPr>
      <w:tblGrid>
        <w:gridCol w:w="4508"/>
        <w:gridCol w:w="4508"/>
      </w:tblGrid>
      <w:tr w:rsidR="00FC75EC" w14:paraId="62BA8C1A" w14:textId="77777777" w:rsidTr="00FC75EC">
        <w:tc>
          <w:tcPr>
            <w:tcW w:w="4508" w:type="dxa"/>
          </w:tcPr>
          <w:p w14:paraId="769B30E0" w14:textId="17BA51E6" w:rsidR="00FC75EC" w:rsidRPr="002978B7" w:rsidRDefault="002978B7" w:rsidP="00DE6216">
            <w:pPr>
              <w:jc w:val="both"/>
              <w:rPr>
                <w:rFonts w:ascii="Times New Roman" w:hAnsi="Times New Roman" w:cs="Times New Roman"/>
                <w:b/>
                <w:bCs/>
                <w:color w:val="7030A0"/>
                <w:sz w:val="24"/>
                <w:szCs w:val="24"/>
              </w:rPr>
            </w:pPr>
            <w:r>
              <w:rPr>
                <w:rFonts w:ascii="Times New Roman" w:hAnsi="Times New Roman" w:cs="Times New Roman"/>
                <w:sz w:val="24"/>
                <w:szCs w:val="24"/>
              </w:rPr>
              <w:t xml:space="preserve">                       </w:t>
            </w:r>
            <w:r w:rsidR="00B420A4" w:rsidRPr="002978B7">
              <w:rPr>
                <w:rFonts w:ascii="Times New Roman" w:hAnsi="Times New Roman" w:cs="Times New Roman"/>
                <w:sz w:val="24"/>
                <w:szCs w:val="24"/>
              </w:rPr>
              <w:t>Parameter</w:t>
            </w:r>
          </w:p>
        </w:tc>
        <w:tc>
          <w:tcPr>
            <w:tcW w:w="4508" w:type="dxa"/>
          </w:tcPr>
          <w:p w14:paraId="3AAEE601" w14:textId="2C46396B" w:rsidR="00FC75EC" w:rsidRPr="002978B7" w:rsidRDefault="002978B7" w:rsidP="00DE6216">
            <w:pPr>
              <w:jc w:val="both"/>
              <w:rPr>
                <w:rFonts w:ascii="Times New Roman" w:hAnsi="Times New Roman" w:cs="Times New Roman"/>
                <w:b/>
                <w:bCs/>
                <w:color w:val="7030A0"/>
                <w:sz w:val="24"/>
                <w:szCs w:val="24"/>
              </w:rPr>
            </w:pPr>
            <w:r>
              <w:rPr>
                <w:rFonts w:ascii="Times New Roman" w:hAnsi="Times New Roman" w:cs="Times New Roman"/>
                <w:sz w:val="24"/>
                <w:szCs w:val="24"/>
              </w:rPr>
              <w:t xml:space="preserve">                        </w:t>
            </w:r>
            <w:r w:rsidRPr="002978B7">
              <w:rPr>
                <w:rFonts w:ascii="Times New Roman" w:hAnsi="Times New Roman" w:cs="Times New Roman"/>
                <w:sz w:val="24"/>
                <w:szCs w:val="24"/>
              </w:rPr>
              <w:t>Requirements</w:t>
            </w:r>
          </w:p>
        </w:tc>
      </w:tr>
      <w:tr w:rsidR="00FC75EC" w14:paraId="4B6DDCF0" w14:textId="77777777" w:rsidTr="00FC75EC">
        <w:tc>
          <w:tcPr>
            <w:tcW w:w="4508" w:type="dxa"/>
          </w:tcPr>
          <w:p w14:paraId="299DB62F" w14:textId="421D19C6" w:rsidR="00FC75EC" w:rsidRPr="0032002E" w:rsidRDefault="00ED5446"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Frequency bands</w:t>
            </w:r>
          </w:p>
        </w:tc>
        <w:tc>
          <w:tcPr>
            <w:tcW w:w="4508" w:type="dxa"/>
          </w:tcPr>
          <w:p w14:paraId="226302C4" w14:textId="3B43D4C7" w:rsidR="00FC75EC" w:rsidRPr="0032002E" w:rsidRDefault="00ED5446"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N78: 3300-3700 MHz</w:t>
            </w:r>
          </w:p>
        </w:tc>
      </w:tr>
      <w:tr w:rsidR="00FC75EC" w14:paraId="3E542700" w14:textId="77777777" w:rsidTr="00FC75EC">
        <w:tc>
          <w:tcPr>
            <w:tcW w:w="4508" w:type="dxa"/>
          </w:tcPr>
          <w:p w14:paraId="50C1C4D2" w14:textId="21B6D4DF" w:rsidR="00FC75EC" w:rsidRPr="0032002E" w:rsidRDefault="00724630"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Radio configuration</w:t>
            </w:r>
          </w:p>
        </w:tc>
        <w:tc>
          <w:tcPr>
            <w:tcW w:w="4508" w:type="dxa"/>
          </w:tcPr>
          <w:p w14:paraId="34A879C4" w14:textId="0792EDA1" w:rsidR="00FC75EC" w:rsidRPr="0032002E" w:rsidRDefault="00724630"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8T8R TDD</w:t>
            </w:r>
          </w:p>
        </w:tc>
      </w:tr>
      <w:tr w:rsidR="00FC75EC" w14:paraId="12D646C2" w14:textId="77777777" w:rsidTr="00FC75EC">
        <w:tc>
          <w:tcPr>
            <w:tcW w:w="4508" w:type="dxa"/>
          </w:tcPr>
          <w:p w14:paraId="3D68F9D3" w14:textId="7D22B7E3" w:rsidR="00FC75EC" w:rsidRPr="0032002E" w:rsidRDefault="000F3BF9"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Beamforming</w:t>
            </w:r>
          </w:p>
        </w:tc>
        <w:tc>
          <w:tcPr>
            <w:tcW w:w="4508" w:type="dxa"/>
          </w:tcPr>
          <w:p w14:paraId="7F44F0C9" w14:textId="1D5BC204" w:rsidR="00FC75EC" w:rsidRPr="0032002E" w:rsidRDefault="00BC155A"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Predefined BF &amp; weight based dynamic BF</w:t>
            </w:r>
          </w:p>
        </w:tc>
      </w:tr>
      <w:tr w:rsidR="00FC75EC" w14:paraId="0219BC96" w14:textId="77777777" w:rsidTr="00FC75EC">
        <w:tc>
          <w:tcPr>
            <w:tcW w:w="4508" w:type="dxa"/>
          </w:tcPr>
          <w:p w14:paraId="41653E25" w14:textId="05E1CD8B" w:rsidR="00FC75EC" w:rsidRPr="0032002E" w:rsidRDefault="00BC155A"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Numerology</w:t>
            </w:r>
          </w:p>
        </w:tc>
        <w:tc>
          <w:tcPr>
            <w:tcW w:w="4508" w:type="dxa"/>
          </w:tcPr>
          <w:p w14:paraId="640DD7B9" w14:textId="2571A113" w:rsidR="00FC75EC" w:rsidRPr="0032002E" w:rsidRDefault="006566C5"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15 kHz, 30 kHz</w:t>
            </w:r>
          </w:p>
        </w:tc>
      </w:tr>
      <w:tr w:rsidR="00FC75EC" w14:paraId="745FE02C" w14:textId="77777777" w:rsidTr="00FC75EC">
        <w:tc>
          <w:tcPr>
            <w:tcW w:w="4508" w:type="dxa"/>
          </w:tcPr>
          <w:p w14:paraId="30647AF1" w14:textId="415D8F4E" w:rsidR="00FC75EC" w:rsidRPr="0032002E" w:rsidRDefault="006566C5"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Number of carriers</w:t>
            </w:r>
          </w:p>
        </w:tc>
        <w:tc>
          <w:tcPr>
            <w:tcW w:w="4508" w:type="dxa"/>
          </w:tcPr>
          <w:p w14:paraId="19CD4F17" w14:textId="5A1614FD" w:rsidR="00FC75EC" w:rsidRPr="0032002E" w:rsidRDefault="00A82944"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8 DL / 8 UL</w:t>
            </w:r>
          </w:p>
        </w:tc>
      </w:tr>
      <w:tr w:rsidR="00FC75EC" w14:paraId="743893A1" w14:textId="77777777" w:rsidTr="00FC75EC">
        <w:tc>
          <w:tcPr>
            <w:tcW w:w="4508" w:type="dxa"/>
          </w:tcPr>
          <w:p w14:paraId="1D27E861" w14:textId="6C358926" w:rsidR="00FC75EC" w:rsidRPr="0032002E" w:rsidRDefault="002D0394"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OBW</w:t>
            </w:r>
          </w:p>
        </w:tc>
        <w:tc>
          <w:tcPr>
            <w:tcW w:w="4508" w:type="dxa"/>
          </w:tcPr>
          <w:p w14:paraId="1F0A9666" w14:textId="78A550D6" w:rsidR="00FC75EC" w:rsidRPr="0032002E" w:rsidRDefault="00942123"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200 MHz</w:t>
            </w:r>
          </w:p>
        </w:tc>
      </w:tr>
      <w:tr w:rsidR="002D0394" w14:paraId="7F1A6E1A" w14:textId="77777777" w:rsidTr="00FC75EC">
        <w:tc>
          <w:tcPr>
            <w:tcW w:w="4508" w:type="dxa"/>
          </w:tcPr>
          <w:p w14:paraId="3DD22F27" w14:textId="51A6B4AD" w:rsidR="002D0394" w:rsidRPr="0032002E" w:rsidRDefault="00942123" w:rsidP="00942123">
            <w:pPr>
              <w:tabs>
                <w:tab w:val="left" w:pos="1040"/>
              </w:tabs>
              <w:jc w:val="both"/>
              <w:rPr>
                <w:rFonts w:ascii="Times New Roman" w:hAnsi="Times New Roman" w:cs="Times New Roman"/>
                <w:sz w:val="24"/>
                <w:szCs w:val="24"/>
              </w:rPr>
            </w:pPr>
            <w:r w:rsidRPr="0032002E">
              <w:rPr>
                <w:rFonts w:ascii="Times New Roman" w:hAnsi="Times New Roman" w:cs="Times New Roman"/>
                <w:sz w:val="24"/>
                <w:szCs w:val="24"/>
              </w:rPr>
              <w:t>IBW</w:t>
            </w:r>
          </w:p>
        </w:tc>
        <w:tc>
          <w:tcPr>
            <w:tcW w:w="4508" w:type="dxa"/>
          </w:tcPr>
          <w:p w14:paraId="4367C5C2" w14:textId="1BD6F77E" w:rsidR="002D0394" w:rsidRPr="0032002E" w:rsidRDefault="0032002E"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400 MHz</w:t>
            </w:r>
          </w:p>
        </w:tc>
      </w:tr>
      <w:tr w:rsidR="002D0394" w14:paraId="552CB743" w14:textId="77777777" w:rsidTr="00FC75EC">
        <w:tc>
          <w:tcPr>
            <w:tcW w:w="4508" w:type="dxa"/>
          </w:tcPr>
          <w:p w14:paraId="7BDB3CE3" w14:textId="25E4EB41" w:rsidR="002D0394" w:rsidRPr="0032002E" w:rsidRDefault="0032002E" w:rsidP="00DE6216">
            <w:pPr>
              <w:jc w:val="both"/>
              <w:rPr>
                <w:rFonts w:ascii="Times New Roman" w:hAnsi="Times New Roman" w:cs="Times New Roman"/>
                <w:sz w:val="24"/>
                <w:szCs w:val="24"/>
              </w:rPr>
            </w:pPr>
            <w:r w:rsidRPr="0032002E">
              <w:rPr>
                <w:rFonts w:ascii="Times New Roman" w:hAnsi="Times New Roman" w:cs="Times New Roman"/>
                <w:sz w:val="24"/>
                <w:szCs w:val="24"/>
              </w:rPr>
              <w:t>Number of Antenna ports</w:t>
            </w:r>
          </w:p>
        </w:tc>
        <w:tc>
          <w:tcPr>
            <w:tcW w:w="4508" w:type="dxa"/>
          </w:tcPr>
          <w:p w14:paraId="24BBD6D0" w14:textId="0BA65994" w:rsidR="002D0394" w:rsidRPr="0032002E" w:rsidRDefault="0032002E" w:rsidP="00DE6216">
            <w:pPr>
              <w:jc w:val="both"/>
              <w:rPr>
                <w:rFonts w:ascii="Times New Roman" w:hAnsi="Times New Roman" w:cs="Times New Roman"/>
                <w:b/>
                <w:bCs/>
                <w:color w:val="7030A0"/>
                <w:sz w:val="24"/>
                <w:szCs w:val="24"/>
              </w:rPr>
            </w:pPr>
            <w:r w:rsidRPr="0032002E">
              <w:rPr>
                <w:rFonts w:ascii="Times New Roman" w:hAnsi="Times New Roman" w:cs="Times New Roman"/>
                <w:sz w:val="24"/>
                <w:szCs w:val="24"/>
              </w:rPr>
              <w:t>8</w:t>
            </w:r>
          </w:p>
        </w:tc>
      </w:tr>
    </w:tbl>
    <w:p w14:paraId="3746D07A" w14:textId="5D99D274" w:rsidR="002C4232" w:rsidRDefault="002C4232" w:rsidP="00DE6216">
      <w:pPr>
        <w:jc w:val="both"/>
        <w:rPr>
          <w:rFonts w:ascii="Times New Roman" w:hAnsi="Times New Roman" w:cs="Times New Roman"/>
          <w:b/>
          <w:bCs/>
          <w:color w:val="7030A0"/>
          <w:sz w:val="28"/>
          <w:szCs w:val="28"/>
        </w:rPr>
      </w:pPr>
    </w:p>
    <w:p w14:paraId="5B46F09C" w14:textId="368FBD35" w:rsidR="002C4232" w:rsidRDefault="002C4232" w:rsidP="00647FF6">
      <w:pPr>
        <w:rPr>
          <w:rFonts w:ascii="Times New Roman" w:hAnsi="Times New Roman" w:cs="Times New Roman"/>
          <w:b/>
          <w:bCs/>
          <w:color w:val="7030A0"/>
          <w:sz w:val="28"/>
          <w:szCs w:val="28"/>
        </w:rPr>
      </w:pPr>
      <w:r>
        <w:rPr>
          <w:rFonts w:ascii="Times New Roman" w:hAnsi="Times New Roman" w:cs="Times New Roman"/>
          <w:b/>
          <w:bCs/>
          <w:color w:val="7030A0"/>
          <w:sz w:val="28"/>
          <w:szCs w:val="28"/>
        </w:rPr>
        <w:br w:type="page"/>
      </w:r>
      <w:r w:rsidR="00647FF6">
        <w:rPr>
          <w:rFonts w:ascii="Times New Roman" w:hAnsi="Times New Roman" w:cs="Times New Roman"/>
          <w:b/>
          <w:bCs/>
          <w:color w:val="7030A0"/>
          <w:sz w:val="28"/>
          <w:szCs w:val="28"/>
        </w:rPr>
        <w:lastRenderedPageBreak/>
        <w:t xml:space="preserve">3. </w:t>
      </w:r>
      <w:r>
        <w:rPr>
          <w:rFonts w:ascii="Times New Roman" w:hAnsi="Times New Roman" w:cs="Times New Roman"/>
          <w:b/>
          <w:bCs/>
          <w:color w:val="7030A0"/>
          <w:sz w:val="28"/>
          <w:szCs w:val="28"/>
        </w:rPr>
        <w:t>ARCHITECTURE</w:t>
      </w:r>
      <w:r w:rsidR="00D25E68">
        <w:rPr>
          <w:rFonts w:ascii="Times New Roman" w:hAnsi="Times New Roman" w:cs="Times New Roman"/>
          <w:b/>
          <w:bCs/>
          <w:color w:val="7030A0"/>
          <w:sz w:val="28"/>
          <w:szCs w:val="28"/>
        </w:rPr>
        <w:t xml:space="preserve">    </w:t>
      </w:r>
      <w:r w:rsidR="00643400">
        <w:rPr>
          <w:rFonts w:ascii="Times New Roman" w:hAnsi="Times New Roman" w:cs="Times New Roman"/>
          <w:b/>
          <w:bCs/>
          <w:color w:val="7030A0"/>
          <w:sz w:val="28"/>
          <w:szCs w:val="28"/>
        </w:rPr>
        <w:t xml:space="preserve">   </w:t>
      </w:r>
      <w:r w:rsidR="00E97D82">
        <w:rPr>
          <w:rFonts w:ascii="Times New Roman" w:hAnsi="Times New Roman" w:cs="Times New Roman"/>
          <w:b/>
          <w:bCs/>
          <w:color w:val="7030A0"/>
          <w:sz w:val="28"/>
          <w:szCs w:val="28"/>
        </w:rPr>
        <w:t xml:space="preserve">                        </w:t>
      </w:r>
      <w:r w:rsidR="004524E2">
        <w:rPr>
          <w:rFonts w:ascii="Times New Roman" w:hAnsi="Times New Roman" w:cs="Times New Roman"/>
          <w:b/>
          <w:bCs/>
          <w:noProof/>
          <w:color w:val="7030A0"/>
          <w:sz w:val="28"/>
          <w:szCs w:val="28"/>
        </w:rPr>
        <w:drawing>
          <wp:inline distT="0" distB="0" distL="0" distR="0" wp14:anchorId="2EE75E91" wp14:editId="7E006863">
            <wp:extent cx="6438900" cy="4489253"/>
            <wp:effectExtent l="0" t="0" r="0" b="698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51659" cy="4498149"/>
                    </a:xfrm>
                    <a:prstGeom prst="rect">
                      <a:avLst/>
                    </a:prstGeom>
                  </pic:spPr>
                </pic:pic>
              </a:graphicData>
            </a:graphic>
          </wp:inline>
        </w:drawing>
      </w:r>
    </w:p>
    <w:p w14:paraId="66D1A307" w14:textId="4B69A89C" w:rsidR="00643400" w:rsidRDefault="00643400" w:rsidP="00DE6216">
      <w:pPr>
        <w:jc w:val="both"/>
        <w:rPr>
          <w:rFonts w:ascii="Times New Roman" w:hAnsi="Times New Roman" w:cs="Times New Roman"/>
          <w:b/>
          <w:bCs/>
          <w:color w:val="000000" w:themeColor="text1"/>
          <w:sz w:val="18"/>
          <w:szCs w:val="18"/>
        </w:rPr>
      </w:pPr>
      <w:r>
        <w:rPr>
          <w:rFonts w:ascii="Times New Roman" w:hAnsi="Times New Roman" w:cs="Times New Roman"/>
          <w:b/>
          <w:bCs/>
          <w:color w:val="7030A0"/>
          <w:sz w:val="28"/>
          <w:szCs w:val="28"/>
        </w:rPr>
        <w:t xml:space="preserve">                             </w:t>
      </w:r>
      <w:r w:rsidR="00DE40B6">
        <w:rPr>
          <w:rFonts w:ascii="Times New Roman" w:hAnsi="Times New Roman" w:cs="Times New Roman"/>
          <w:b/>
          <w:bCs/>
          <w:color w:val="7030A0"/>
          <w:sz w:val="28"/>
          <w:szCs w:val="28"/>
        </w:rPr>
        <w:t xml:space="preserve">          </w:t>
      </w:r>
      <w:r>
        <w:rPr>
          <w:rFonts w:ascii="Times New Roman" w:hAnsi="Times New Roman" w:cs="Times New Roman"/>
          <w:b/>
          <w:bCs/>
          <w:color w:val="7030A0"/>
          <w:sz w:val="28"/>
          <w:szCs w:val="28"/>
        </w:rPr>
        <w:t xml:space="preserve"> </w:t>
      </w:r>
      <w:r w:rsidR="00DE40B6" w:rsidRPr="00DE40B6">
        <w:rPr>
          <w:rFonts w:ascii="Times New Roman" w:hAnsi="Times New Roman" w:cs="Times New Roman"/>
          <w:b/>
          <w:bCs/>
          <w:color w:val="000000" w:themeColor="text1"/>
          <w:sz w:val="18"/>
          <w:szCs w:val="18"/>
        </w:rPr>
        <w:t>Block Diagram of ORAN Radio Unit</w:t>
      </w:r>
    </w:p>
    <w:p w14:paraId="3C2901BA" w14:textId="388049D6" w:rsidR="00327C3D" w:rsidRDefault="006B2056" w:rsidP="00401D8B">
      <w:pPr>
        <w:pStyle w:val="ListParagraph"/>
        <w:numPr>
          <w:ilvl w:val="0"/>
          <w:numId w:val="7"/>
        </w:numPr>
        <w:jc w:val="both"/>
        <w:rPr>
          <w:rFonts w:ascii="Times New Roman" w:hAnsi="Times New Roman" w:cs="Times New Roman"/>
          <w:sz w:val="24"/>
          <w:szCs w:val="24"/>
        </w:rPr>
      </w:pPr>
      <w:r w:rsidRPr="00401D8B">
        <w:rPr>
          <w:rFonts w:ascii="Times New Roman" w:hAnsi="Times New Roman" w:cs="Times New Roman"/>
          <w:sz w:val="24"/>
          <w:szCs w:val="24"/>
        </w:rPr>
        <w:t>ORAN Radio Interface Subsystem provides functionality of the RU-side ORAN protocol. The subsystem is connected to the 10G/25G Ethernet and the Low-PHY Beamer. In the DL direction, the ORAN Radio Interface Subsystem receives of the O-RAN CUSM-plane packets from the Ethernet interface</w:t>
      </w:r>
      <w:r w:rsidR="00440027" w:rsidRPr="00401D8B">
        <w:rPr>
          <w:rFonts w:ascii="Times New Roman" w:hAnsi="Times New Roman" w:cs="Times New Roman"/>
          <w:sz w:val="24"/>
          <w:szCs w:val="24"/>
        </w:rPr>
        <w:t>, does parsing and preparation of the output AXI4-S streams of data (QAM symbols to be mapped in the FD), beamforming data and other C</w:t>
      </w:r>
      <w:r w:rsidR="00AF4CA7" w:rsidRPr="00401D8B">
        <w:rPr>
          <w:rFonts w:ascii="Times New Roman" w:hAnsi="Times New Roman" w:cs="Times New Roman"/>
          <w:sz w:val="24"/>
          <w:szCs w:val="24"/>
        </w:rPr>
        <w:t xml:space="preserve"> </w:t>
      </w:r>
      <w:r w:rsidR="00440027" w:rsidRPr="00401D8B">
        <w:rPr>
          <w:rFonts w:ascii="Times New Roman" w:hAnsi="Times New Roman" w:cs="Times New Roman"/>
          <w:sz w:val="24"/>
          <w:szCs w:val="24"/>
        </w:rPr>
        <w:t>plane-related data to be used by the Low-PHY blocks. In the UL direction, the subsystem receives input data stream from Low-PHY and performs O-RAN packets building and their transmission to the Ethernet interface (including transmission timing control).</w:t>
      </w:r>
    </w:p>
    <w:p w14:paraId="2C9D7454" w14:textId="6F8A97B2" w:rsidR="00401D8B" w:rsidRPr="00612AB8" w:rsidRDefault="00612AB8" w:rsidP="00401D8B">
      <w:pPr>
        <w:pStyle w:val="ListParagraph"/>
        <w:numPr>
          <w:ilvl w:val="0"/>
          <w:numId w:val="7"/>
        </w:numPr>
        <w:jc w:val="both"/>
        <w:rPr>
          <w:rFonts w:ascii="Times New Roman" w:hAnsi="Times New Roman" w:cs="Times New Roman"/>
          <w:sz w:val="28"/>
          <w:szCs w:val="28"/>
        </w:rPr>
      </w:pPr>
      <w:r w:rsidRPr="00612AB8">
        <w:rPr>
          <w:rFonts w:ascii="Times New Roman" w:hAnsi="Times New Roman" w:cs="Times New Roman"/>
          <w:sz w:val="24"/>
          <w:szCs w:val="24"/>
        </w:rPr>
        <w:t>The RTC indicated by the Xilinx 1588v2 Timer is then used by the Low-PHY Framer block. According to the SW-configured delays, this block generates several pulse events (strobes) with a defined delays and periodicity relative to the RTC. Two pulses (dl_nf and ul_nf) used for the timing control of the ORAN Radio Interface Subsystem (such as definition of the Ethernet TX/RX window positions).</w:t>
      </w:r>
    </w:p>
    <w:p w14:paraId="32EA78F5" w14:textId="4ECC80D4" w:rsidR="00612AB8" w:rsidRPr="00C42C2D" w:rsidRDefault="008E222F" w:rsidP="00401D8B">
      <w:pPr>
        <w:pStyle w:val="ListParagraph"/>
        <w:numPr>
          <w:ilvl w:val="0"/>
          <w:numId w:val="7"/>
        </w:numPr>
        <w:jc w:val="both"/>
        <w:rPr>
          <w:rFonts w:ascii="Times New Roman" w:hAnsi="Times New Roman" w:cs="Times New Roman"/>
          <w:sz w:val="24"/>
          <w:szCs w:val="24"/>
        </w:rPr>
      </w:pPr>
      <w:r w:rsidRPr="00CB615F">
        <w:rPr>
          <w:rFonts w:ascii="Times New Roman" w:hAnsi="Times New Roman" w:cs="Times New Roman"/>
          <w:sz w:val="24"/>
          <w:szCs w:val="24"/>
        </w:rPr>
        <w:t xml:space="preserve">In DL one pulse is used by DL Beamer to perform a proper labeling of the signal flow taken from the ORAN RIS. The label is a pair of the OFDM symbol number within a 10 ms radio frame and the carrier index the symbol belongs to. The label is then transmitted synchronously to the data flow as an AXI4-S tuser bus. </w:t>
      </w:r>
      <w:r w:rsidR="00CB615F" w:rsidRPr="00CB615F">
        <w:rPr>
          <w:rFonts w:ascii="Times New Roman" w:hAnsi="Times New Roman" w:cs="Times New Roman"/>
          <w:sz w:val="24"/>
          <w:szCs w:val="24"/>
        </w:rPr>
        <w:t xml:space="preserve">The label signal has a sample-level accuracy, i.e. switching of the symbol index (and the carrier index) is </w:t>
      </w:r>
      <w:r w:rsidR="00CB615F" w:rsidRPr="00CB615F">
        <w:rPr>
          <w:rFonts w:ascii="Times New Roman" w:hAnsi="Times New Roman" w:cs="Times New Roman"/>
          <w:sz w:val="24"/>
          <w:szCs w:val="24"/>
        </w:rPr>
        <w:lastRenderedPageBreak/>
        <w:t>performed after the last sample of the previous symbol and Confidential 10 before the first sample of the next symbol. This label is used for controlling further computational blocks of Low</w:t>
      </w:r>
      <w:r w:rsidR="00CB615F">
        <w:rPr>
          <w:rFonts w:ascii="Times New Roman" w:hAnsi="Times New Roman" w:cs="Times New Roman"/>
          <w:sz w:val="24"/>
          <w:szCs w:val="24"/>
        </w:rPr>
        <w:t xml:space="preserve"> </w:t>
      </w:r>
      <w:r w:rsidR="00CB615F" w:rsidRPr="00CB615F">
        <w:rPr>
          <w:rFonts w:ascii="Times New Roman" w:hAnsi="Times New Roman" w:cs="Times New Roman"/>
          <w:sz w:val="24"/>
          <w:szCs w:val="24"/>
        </w:rPr>
        <w:t xml:space="preserve">PHY. </w:t>
      </w:r>
      <w:r w:rsidR="00CB615F" w:rsidRPr="00C42C2D">
        <w:rPr>
          <w:rFonts w:ascii="Times New Roman" w:hAnsi="Times New Roman" w:cs="Times New Roman"/>
          <w:sz w:val="24"/>
          <w:szCs w:val="24"/>
        </w:rPr>
        <w:t>The label is synchronously passed through all CDCs as illustrated above.</w:t>
      </w:r>
      <w:r w:rsidR="00C42C2D" w:rsidRPr="00C42C2D">
        <w:rPr>
          <w:rFonts w:ascii="Times New Roman" w:hAnsi="Times New Roman" w:cs="Times New Roman"/>
          <w:sz w:val="24"/>
          <w:szCs w:val="24"/>
        </w:rPr>
        <w:t xml:space="preserve"> After the processing steps controlled by the tuser label, the signal (with the label) is put into the timing synchronization buffer (FIFO) inside the OFDM Modulator block.</w:t>
      </w:r>
    </w:p>
    <w:p w14:paraId="46FE7F61" w14:textId="3B8EEC5E" w:rsidR="000D58C5" w:rsidRPr="000D58C5" w:rsidRDefault="00C42C2D" w:rsidP="000D58C5">
      <w:pPr>
        <w:pStyle w:val="ListParagraph"/>
        <w:numPr>
          <w:ilvl w:val="0"/>
          <w:numId w:val="7"/>
        </w:numPr>
        <w:jc w:val="both"/>
        <w:rPr>
          <w:rFonts w:ascii="Times New Roman" w:hAnsi="Times New Roman" w:cs="Times New Roman"/>
          <w:sz w:val="24"/>
          <w:szCs w:val="24"/>
        </w:rPr>
      </w:pPr>
      <w:r w:rsidRPr="00C42C2D">
        <w:rPr>
          <w:rFonts w:ascii="Times New Roman" w:hAnsi="Times New Roman" w:cs="Times New Roman"/>
          <w:sz w:val="24"/>
          <w:szCs w:val="24"/>
        </w:rPr>
        <w:t>In UL a symmetrical concept is used with replacement of the labeling logic and sync FIFO elements. Assuming the RX DFE has the fixed known latency LUL and full throughput, the signal received by the OFDM/PRACH Demodulator is labeled such as the first sample of the first OFDM symbol of the 10 ms radio frame appears synchronously to the pulse delayed from the accrual radio frame start by LUL. All further processing steps are controlled by the tuser OFDM symbol index / carrier index label and finally the signal (with the label) is put into the RX sync FIFO inside the UL/PRACH Beamer and SRS Extractor blocks.</w:t>
      </w:r>
    </w:p>
    <w:p w14:paraId="5128E30C" w14:textId="6A32AC2A" w:rsidR="000D58C5" w:rsidRDefault="000D58C5" w:rsidP="000D58C5">
      <w:pPr>
        <w:ind w:left="360"/>
        <w:jc w:val="both"/>
        <w:rPr>
          <w:rFonts w:ascii="Times New Roman" w:hAnsi="Times New Roman" w:cs="Times New Roman"/>
          <w:noProof/>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5267E382" wp14:editId="4ED7D9A7">
            <wp:extent cx="6194425" cy="4160520"/>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pic:nvPicPr>
                  <pic:blipFill rotWithShape="1">
                    <a:blip r:embed="rId15">
                      <a:extLst>
                        <a:ext uri="{28A0092B-C50C-407E-A947-70E740481C1C}">
                          <a14:useLocalDpi xmlns:a14="http://schemas.microsoft.com/office/drawing/2010/main" val="0"/>
                        </a:ext>
                      </a:extLst>
                    </a:blip>
                    <a:srcRect l="23598" t="25702" r="28318" b="24247"/>
                    <a:stretch/>
                  </pic:blipFill>
                  <pic:spPr bwMode="auto">
                    <a:xfrm>
                      <a:off x="0" y="0"/>
                      <a:ext cx="6259411" cy="4204168"/>
                    </a:xfrm>
                    <a:prstGeom prst="rect">
                      <a:avLst/>
                    </a:prstGeom>
                    <a:ln>
                      <a:noFill/>
                    </a:ln>
                    <a:extLst>
                      <a:ext uri="{53640926-AAD7-44D8-BBD7-CCE9431645EC}">
                        <a14:shadowObscured xmlns:a14="http://schemas.microsoft.com/office/drawing/2010/main"/>
                      </a:ext>
                    </a:extLst>
                  </pic:spPr>
                </pic:pic>
              </a:graphicData>
            </a:graphic>
          </wp:inline>
        </w:drawing>
      </w:r>
    </w:p>
    <w:p w14:paraId="3503C942" w14:textId="7D12B51D" w:rsidR="000D58C5" w:rsidRDefault="000D58C5" w:rsidP="000D58C5">
      <w:pPr>
        <w:ind w:left="360"/>
        <w:jc w:val="both"/>
        <w:rPr>
          <w:rFonts w:ascii="Times New Roman" w:hAnsi="Times New Roman" w:cs="Times New Roman"/>
          <w:b/>
          <w:bCs/>
          <w:sz w:val="18"/>
          <w:szCs w:val="18"/>
        </w:rPr>
      </w:pPr>
      <w:r w:rsidRPr="0006682A">
        <w:rPr>
          <w:rFonts w:ascii="Times New Roman" w:hAnsi="Times New Roman" w:cs="Times New Roman"/>
          <w:b/>
          <w:bCs/>
          <w:noProof/>
          <w:sz w:val="18"/>
          <w:szCs w:val="18"/>
        </w:rPr>
        <w:t xml:space="preserve">                                                          </w:t>
      </w:r>
      <w:r w:rsidR="0006682A">
        <w:rPr>
          <w:rFonts w:ascii="Times New Roman" w:hAnsi="Times New Roman" w:cs="Times New Roman"/>
          <w:b/>
          <w:bCs/>
          <w:noProof/>
          <w:sz w:val="18"/>
          <w:szCs w:val="18"/>
        </w:rPr>
        <w:t xml:space="preserve">  </w:t>
      </w:r>
      <w:r w:rsidRPr="0006682A">
        <w:rPr>
          <w:rFonts w:ascii="Times New Roman" w:hAnsi="Times New Roman" w:cs="Times New Roman"/>
          <w:b/>
          <w:bCs/>
          <w:noProof/>
          <w:sz w:val="18"/>
          <w:szCs w:val="18"/>
        </w:rPr>
        <w:t xml:space="preserve">      </w:t>
      </w:r>
      <w:r w:rsidR="0006682A" w:rsidRPr="0006682A">
        <w:rPr>
          <w:rFonts w:ascii="Times New Roman" w:hAnsi="Times New Roman" w:cs="Times New Roman"/>
          <w:b/>
          <w:bCs/>
          <w:sz w:val="18"/>
          <w:szCs w:val="18"/>
        </w:rPr>
        <w:t>Global signal flow control diagram</w:t>
      </w:r>
    </w:p>
    <w:p w14:paraId="4ED38153" w14:textId="787EBBBE" w:rsidR="007A47D7" w:rsidRDefault="007A47D7" w:rsidP="000D58C5">
      <w:pPr>
        <w:ind w:left="360"/>
        <w:jc w:val="both"/>
        <w:rPr>
          <w:rFonts w:ascii="Times New Roman" w:hAnsi="Times New Roman" w:cs="Times New Roman"/>
          <w:b/>
          <w:bCs/>
          <w:noProof/>
          <w:sz w:val="24"/>
          <w:szCs w:val="24"/>
        </w:rPr>
      </w:pPr>
    </w:p>
    <w:p w14:paraId="6039594C" w14:textId="65976B25" w:rsidR="008928F0" w:rsidRPr="00D679AE" w:rsidRDefault="007A47D7" w:rsidP="00D679AE">
      <w:pPr>
        <w:rPr>
          <w:rFonts w:ascii="Times New Roman" w:hAnsi="Times New Roman" w:cs="Times New Roman"/>
          <w:b/>
          <w:bCs/>
          <w:noProof/>
          <w:sz w:val="24"/>
          <w:szCs w:val="24"/>
        </w:rPr>
      </w:pPr>
      <w:r w:rsidRPr="00D679AE">
        <w:rPr>
          <w:rFonts w:ascii="Times New Roman" w:hAnsi="Times New Roman" w:cs="Times New Roman"/>
          <w:b/>
          <w:bCs/>
          <w:noProof/>
          <w:sz w:val="24"/>
          <w:szCs w:val="24"/>
        </w:rPr>
        <w:br w:type="page"/>
      </w:r>
      <w:r w:rsidR="00D679AE" w:rsidRPr="00D679AE">
        <w:rPr>
          <w:rFonts w:ascii="Times New Roman" w:hAnsi="Times New Roman" w:cs="Times New Roman"/>
          <w:b/>
          <w:bCs/>
          <w:noProof/>
          <w:color w:val="7030A0"/>
          <w:sz w:val="28"/>
          <w:szCs w:val="28"/>
        </w:rPr>
        <w:lastRenderedPageBreak/>
        <w:t>4</w:t>
      </w:r>
      <w:r w:rsidR="00D679AE" w:rsidRPr="00D679AE">
        <w:rPr>
          <w:rFonts w:ascii="Times New Roman" w:hAnsi="Times New Roman" w:cs="Times New Roman"/>
          <w:b/>
          <w:bCs/>
          <w:noProof/>
          <w:sz w:val="24"/>
          <w:szCs w:val="24"/>
        </w:rPr>
        <w:t>.</w:t>
      </w:r>
      <w:r w:rsidR="00D679AE">
        <w:rPr>
          <w:rFonts w:ascii="Times New Roman" w:hAnsi="Times New Roman" w:cs="Times New Roman"/>
          <w:b/>
          <w:bCs/>
          <w:noProof/>
          <w:sz w:val="24"/>
          <w:szCs w:val="24"/>
        </w:rPr>
        <w:t xml:space="preserve"> </w:t>
      </w:r>
      <w:r w:rsidRPr="00D679AE">
        <w:rPr>
          <w:rFonts w:ascii="Times New Roman" w:hAnsi="Times New Roman" w:cs="Times New Roman"/>
          <w:b/>
          <w:bCs/>
          <w:noProof/>
          <w:color w:val="7030A0"/>
          <w:sz w:val="28"/>
          <w:szCs w:val="28"/>
        </w:rPr>
        <w:t>BEAMER</w:t>
      </w:r>
      <w:r w:rsidR="00BB2C99" w:rsidRPr="00D679AE">
        <w:rPr>
          <w:rFonts w:ascii="Times New Roman" w:hAnsi="Times New Roman" w:cs="Times New Roman"/>
          <w:b/>
          <w:bCs/>
          <w:noProof/>
          <w:color w:val="7030A0"/>
          <w:sz w:val="28"/>
          <w:szCs w:val="28"/>
        </w:rPr>
        <w:t xml:space="preserve"> SUB SYSTEM</w:t>
      </w:r>
    </w:p>
    <w:p w14:paraId="484042EB" w14:textId="13492C4E" w:rsidR="00E90975" w:rsidRDefault="008928F0" w:rsidP="008928F0">
      <w:pPr>
        <w:rPr>
          <w:rFonts w:ascii="Times New Roman" w:hAnsi="Times New Roman" w:cs="Times New Roman"/>
          <w:b/>
          <w:bCs/>
          <w:noProof/>
          <w:sz w:val="24"/>
          <w:szCs w:val="24"/>
        </w:rPr>
      </w:pPr>
      <w:r>
        <w:rPr>
          <w:rFonts w:ascii="Times New Roman" w:hAnsi="Times New Roman" w:cs="Times New Roman"/>
          <w:b/>
          <w:bCs/>
          <w:noProof/>
          <w:sz w:val="24"/>
          <w:szCs w:val="24"/>
        </w:rPr>
        <w:t xml:space="preserve">                                 </w:t>
      </w:r>
      <w:r w:rsidR="0063200C">
        <w:rPr>
          <w:rFonts w:ascii="Times New Roman" w:hAnsi="Times New Roman" w:cs="Times New Roman"/>
          <w:b/>
          <w:bCs/>
          <w:noProof/>
          <w:sz w:val="24"/>
          <w:szCs w:val="24"/>
        </w:rPr>
        <w:drawing>
          <wp:inline distT="0" distB="0" distL="0" distR="0" wp14:anchorId="76E4EAC4" wp14:editId="1572E187">
            <wp:extent cx="3613785" cy="2362200"/>
            <wp:effectExtent l="0" t="0" r="5715"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6">
                      <a:extLst>
                        <a:ext uri="{28A0092B-C50C-407E-A947-70E740481C1C}">
                          <a14:useLocalDpi xmlns:a14="http://schemas.microsoft.com/office/drawing/2010/main" val="0"/>
                        </a:ext>
                      </a:extLst>
                    </a:blip>
                    <a:srcRect l="32351" t="37424" r="35298" b="24982"/>
                    <a:stretch/>
                  </pic:blipFill>
                  <pic:spPr bwMode="auto">
                    <a:xfrm>
                      <a:off x="0" y="0"/>
                      <a:ext cx="3634689" cy="2375864"/>
                    </a:xfrm>
                    <a:prstGeom prst="rect">
                      <a:avLst/>
                    </a:prstGeom>
                    <a:ln>
                      <a:noFill/>
                    </a:ln>
                    <a:extLst>
                      <a:ext uri="{53640926-AAD7-44D8-BBD7-CCE9431645EC}">
                        <a14:shadowObscured xmlns:a14="http://schemas.microsoft.com/office/drawing/2010/main"/>
                      </a:ext>
                    </a:extLst>
                  </pic:spPr>
                </pic:pic>
              </a:graphicData>
            </a:graphic>
          </wp:inline>
        </w:drawing>
      </w:r>
    </w:p>
    <w:p w14:paraId="79356AE6" w14:textId="2A7155D7" w:rsidR="008928F0" w:rsidRDefault="008928F0" w:rsidP="008928F0">
      <w:pPr>
        <w:rPr>
          <w:rFonts w:ascii="Times New Roman" w:hAnsi="Times New Roman" w:cs="Times New Roman"/>
          <w:b/>
          <w:bCs/>
          <w:sz w:val="18"/>
          <w:szCs w:val="18"/>
        </w:rPr>
      </w:pPr>
      <w:r>
        <w:rPr>
          <w:rFonts w:ascii="Times New Roman" w:hAnsi="Times New Roman" w:cs="Times New Roman"/>
          <w:b/>
          <w:bCs/>
          <w:noProof/>
          <w:sz w:val="24"/>
          <w:szCs w:val="24"/>
        </w:rPr>
        <w:t xml:space="preserve">    </w:t>
      </w:r>
      <w:r>
        <w:rPr>
          <w:rFonts w:ascii="Times New Roman" w:hAnsi="Times New Roman" w:cs="Times New Roman"/>
          <w:b/>
          <w:bCs/>
          <w:noProof/>
          <w:sz w:val="18"/>
          <w:szCs w:val="18"/>
        </w:rPr>
        <w:t xml:space="preserve">                                                          </w:t>
      </w:r>
      <w:r w:rsidRPr="008928F0">
        <w:rPr>
          <w:rFonts w:ascii="Times New Roman" w:hAnsi="Times New Roman" w:cs="Times New Roman"/>
          <w:b/>
          <w:bCs/>
          <w:sz w:val="18"/>
          <w:szCs w:val="18"/>
        </w:rPr>
        <w:t>High-level Diagram of the Beamer Subsystem</w:t>
      </w:r>
    </w:p>
    <w:p w14:paraId="62526C50" w14:textId="2B8699B8" w:rsidR="001E04F5" w:rsidRDefault="004707FF" w:rsidP="001E04F5">
      <w:pPr>
        <w:jc w:val="both"/>
        <w:rPr>
          <w:rFonts w:ascii="Times New Roman" w:hAnsi="Times New Roman" w:cs="Times New Roman"/>
          <w:noProof/>
          <w:sz w:val="24"/>
          <w:szCs w:val="24"/>
        </w:rPr>
      </w:pPr>
      <w:r w:rsidRPr="001E04F5">
        <w:rPr>
          <w:rFonts w:ascii="Times New Roman" w:hAnsi="Times New Roman" w:cs="Times New Roman"/>
          <w:noProof/>
          <w:sz w:val="24"/>
          <w:szCs w:val="24"/>
        </w:rPr>
        <w:t>Beamforming is a type of radio frequency management in which a wireless signal is directed toward a specific receiving device and also beamer uses multiple antennas to send &amp; direct the same signal toward a single receiving device (UE).</w:t>
      </w:r>
      <w:r w:rsidR="001E04F5" w:rsidRPr="001E04F5">
        <w:rPr>
          <w:rFonts w:ascii="Times New Roman" w:hAnsi="Times New Roman" w:cs="Times New Roman"/>
          <w:noProof/>
          <w:sz w:val="24"/>
          <w:szCs w:val="24"/>
        </w:rPr>
        <w:t xml:space="preserve"> This results in an improved signal at the user equipment (UE) &amp; also less interference between the signals of individual UE.</w:t>
      </w:r>
    </w:p>
    <w:p w14:paraId="1B4E456C" w14:textId="547E075F" w:rsidR="00647910" w:rsidRDefault="00647910" w:rsidP="001E04F5">
      <w:pPr>
        <w:jc w:val="both"/>
        <w:rPr>
          <w:rFonts w:ascii="Times New Roman" w:hAnsi="Times New Roman" w:cs="Times New Roman"/>
          <w:sz w:val="24"/>
          <w:szCs w:val="24"/>
        </w:rPr>
      </w:pPr>
      <w:r w:rsidRPr="00647910">
        <w:rPr>
          <w:rFonts w:ascii="Times New Roman" w:hAnsi="Times New Roman" w:cs="Times New Roman"/>
          <w:sz w:val="24"/>
          <w:szCs w:val="24"/>
        </w:rPr>
        <w:t>The Beamer blocks functionality includes:</w:t>
      </w:r>
    </w:p>
    <w:p w14:paraId="01EDB1EA" w14:textId="5EDAADC8" w:rsidR="00647910" w:rsidRPr="00F92DF5" w:rsidRDefault="000A1AFF" w:rsidP="00F92DF5">
      <w:pPr>
        <w:pStyle w:val="ListParagraph"/>
        <w:numPr>
          <w:ilvl w:val="0"/>
          <w:numId w:val="12"/>
        </w:numPr>
        <w:jc w:val="both"/>
        <w:rPr>
          <w:rFonts w:ascii="Times New Roman" w:hAnsi="Times New Roman" w:cs="Times New Roman"/>
          <w:sz w:val="28"/>
          <w:szCs w:val="28"/>
        </w:rPr>
      </w:pPr>
      <w:r w:rsidRPr="00F92DF5">
        <w:rPr>
          <w:rFonts w:ascii="Times New Roman" w:hAnsi="Times New Roman" w:cs="Times New Roman"/>
          <w:sz w:val="24"/>
          <w:szCs w:val="24"/>
        </w:rPr>
        <w:t>Performing beamforming matrix application (matrix multiplication calculation) for the DL samples, UL samples and UL PRACH samples respectively.</w:t>
      </w:r>
    </w:p>
    <w:p w14:paraId="39067884" w14:textId="3322F9DE" w:rsidR="000A1AFF" w:rsidRPr="00BB2C99" w:rsidRDefault="000A1AFF" w:rsidP="00647910">
      <w:pPr>
        <w:pStyle w:val="ListParagraph"/>
        <w:numPr>
          <w:ilvl w:val="0"/>
          <w:numId w:val="12"/>
        </w:numPr>
        <w:jc w:val="both"/>
        <w:rPr>
          <w:rFonts w:ascii="Times New Roman" w:hAnsi="Times New Roman" w:cs="Times New Roman"/>
          <w:sz w:val="28"/>
          <w:szCs w:val="28"/>
        </w:rPr>
      </w:pPr>
      <w:r w:rsidRPr="00BB2C99">
        <w:rPr>
          <w:rFonts w:ascii="Times New Roman" w:hAnsi="Times New Roman" w:cs="Times New Roman"/>
          <w:sz w:val="24"/>
          <w:szCs w:val="24"/>
        </w:rPr>
        <w:t>In the UL, PRACH and SRS blocks performing the sample buffering and timing synchronization before sending them to the O-RAN Subsystem input ports.</w:t>
      </w:r>
    </w:p>
    <w:p w14:paraId="5FD89369" w14:textId="13A5BCCF" w:rsidR="000A1AFF" w:rsidRPr="00BB2C99" w:rsidRDefault="00B3067C" w:rsidP="00647910">
      <w:pPr>
        <w:pStyle w:val="ListParagraph"/>
        <w:numPr>
          <w:ilvl w:val="0"/>
          <w:numId w:val="12"/>
        </w:numPr>
        <w:jc w:val="both"/>
        <w:rPr>
          <w:rFonts w:ascii="Times New Roman" w:hAnsi="Times New Roman" w:cs="Times New Roman"/>
          <w:sz w:val="28"/>
          <w:szCs w:val="28"/>
        </w:rPr>
      </w:pPr>
      <w:r w:rsidRPr="00BB2C99">
        <w:rPr>
          <w:rFonts w:ascii="Times New Roman" w:hAnsi="Times New Roman" w:cs="Times New Roman"/>
          <w:sz w:val="24"/>
          <w:szCs w:val="24"/>
        </w:rPr>
        <w:t>In the DL block performing proper sample and OFDM symbol labelling.</w:t>
      </w:r>
    </w:p>
    <w:p w14:paraId="58491B3A" w14:textId="484D9E1D" w:rsidR="00B3067C" w:rsidRPr="00BB2C99" w:rsidRDefault="00B3067C" w:rsidP="00647910">
      <w:pPr>
        <w:pStyle w:val="ListParagraph"/>
        <w:numPr>
          <w:ilvl w:val="0"/>
          <w:numId w:val="12"/>
        </w:numPr>
        <w:jc w:val="both"/>
        <w:rPr>
          <w:rFonts w:ascii="Times New Roman" w:hAnsi="Times New Roman" w:cs="Times New Roman"/>
          <w:sz w:val="28"/>
          <w:szCs w:val="28"/>
        </w:rPr>
      </w:pPr>
      <w:r w:rsidRPr="00BB2C99">
        <w:rPr>
          <w:rFonts w:ascii="Times New Roman" w:hAnsi="Times New Roman" w:cs="Times New Roman"/>
          <w:sz w:val="24"/>
          <w:szCs w:val="24"/>
        </w:rPr>
        <w:t>In SRS Extractor performing SRS subcarriers extraction and routing towards the O-RAN subsystem input.</w:t>
      </w:r>
    </w:p>
    <w:p w14:paraId="57AADA39" w14:textId="2BEBF5BE" w:rsidR="001B12AD" w:rsidRPr="009D6C86" w:rsidRDefault="00BB2C99" w:rsidP="009D6C86">
      <w:pPr>
        <w:pStyle w:val="ListParagraph"/>
        <w:numPr>
          <w:ilvl w:val="0"/>
          <w:numId w:val="12"/>
        </w:numPr>
        <w:jc w:val="both"/>
        <w:rPr>
          <w:rFonts w:ascii="Times New Roman" w:hAnsi="Times New Roman" w:cs="Times New Roman"/>
          <w:sz w:val="28"/>
          <w:szCs w:val="28"/>
        </w:rPr>
      </w:pPr>
      <w:r w:rsidRPr="00BB2C99">
        <w:rPr>
          <w:rFonts w:ascii="Times New Roman" w:hAnsi="Times New Roman" w:cs="Times New Roman"/>
          <w:sz w:val="24"/>
          <w:szCs w:val="24"/>
        </w:rPr>
        <w:t>For all blocks: providing a logical interface between the O-RAN Interface Subsystem and the other blocks of the Low PHY design including the beam cache and beam index control, PRACH and SRS location control, etc.</w:t>
      </w:r>
      <w:r w:rsidR="009D6C86">
        <w:rPr>
          <w:rFonts w:ascii="Times New Roman" w:hAnsi="Times New Roman" w:cs="Times New Roman"/>
          <w:sz w:val="24"/>
          <w:szCs w:val="24"/>
        </w:rPr>
        <w:t xml:space="preserve"> </w:t>
      </w:r>
      <w:r w:rsidR="001B12AD" w:rsidRPr="009D6C86">
        <w:rPr>
          <w:rFonts w:ascii="Times New Roman" w:hAnsi="Times New Roman" w:cs="Times New Roman"/>
          <w:sz w:val="24"/>
          <w:szCs w:val="24"/>
        </w:rPr>
        <w:t>All blocks are controlled by the Linux driver via the AXI4-Lite register spaces.</w:t>
      </w:r>
    </w:p>
    <w:p w14:paraId="18A09D0D" w14:textId="198CFECB" w:rsidR="001B12AD" w:rsidRPr="00B31955" w:rsidRDefault="00746C91" w:rsidP="004444C6">
      <w:pPr>
        <w:pStyle w:val="ListParagraph"/>
        <w:numPr>
          <w:ilvl w:val="0"/>
          <w:numId w:val="12"/>
        </w:numPr>
        <w:jc w:val="both"/>
        <w:rPr>
          <w:rFonts w:ascii="Times New Roman" w:hAnsi="Times New Roman" w:cs="Times New Roman"/>
          <w:sz w:val="32"/>
          <w:szCs w:val="32"/>
        </w:rPr>
      </w:pPr>
      <w:r w:rsidRPr="00B31955">
        <w:rPr>
          <w:rFonts w:ascii="Times New Roman" w:hAnsi="Times New Roman" w:cs="Times New Roman"/>
          <w:sz w:val="24"/>
          <w:szCs w:val="24"/>
        </w:rPr>
        <w:t>The matrix multipliers perform an 8x8 matrix multiplication to transform 8 O-RAN streams (extended antenna-carriers) to 8 antenna signals or vice versa. The matrix multipliers support the OBW of 200 MHz and 1-8 component carriers within OBW.</w:t>
      </w:r>
    </w:p>
    <w:p w14:paraId="51175F27" w14:textId="2EFB14B3" w:rsidR="00746C91" w:rsidRPr="00B31955" w:rsidRDefault="004B45E9" w:rsidP="004444C6">
      <w:pPr>
        <w:pStyle w:val="ListParagraph"/>
        <w:numPr>
          <w:ilvl w:val="0"/>
          <w:numId w:val="12"/>
        </w:numPr>
        <w:jc w:val="both"/>
        <w:rPr>
          <w:rFonts w:ascii="Times New Roman" w:hAnsi="Times New Roman" w:cs="Times New Roman"/>
          <w:sz w:val="32"/>
          <w:szCs w:val="32"/>
        </w:rPr>
      </w:pPr>
      <w:r w:rsidRPr="00B31955">
        <w:rPr>
          <w:rFonts w:ascii="Times New Roman" w:hAnsi="Times New Roman" w:cs="Times New Roman"/>
          <w:sz w:val="24"/>
          <w:szCs w:val="24"/>
        </w:rPr>
        <w:t>Processing of samples belonging to different carriers is time-divided in the OFDM symbol-by-symbol manner and performed by the same physical multiplier hardware. The order of OFDM symbols is the carrier index first, the time-domain index of an OFDM symbol second.</w:t>
      </w:r>
    </w:p>
    <w:p w14:paraId="7155D0A5" w14:textId="5C4472FB" w:rsidR="004B45E9" w:rsidRPr="00B31955" w:rsidRDefault="00F04A15" w:rsidP="004444C6">
      <w:pPr>
        <w:pStyle w:val="ListParagraph"/>
        <w:numPr>
          <w:ilvl w:val="0"/>
          <w:numId w:val="12"/>
        </w:numPr>
        <w:jc w:val="both"/>
        <w:rPr>
          <w:rFonts w:ascii="Times New Roman" w:hAnsi="Times New Roman" w:cs="Times New Roman"/>
          <w:sz w:val="32"/>
          <w:szCs w:val="32"/>
        </w:rPr>
      </w:pPr>
      <w:r w:rsidRPr="00B31955">
        <w:rPr>
          <w:rFonts w:ascii="Times New Roman" w:hAnsi="Times New Roman" w:cs="Times New Roman"/>
          <w:sz w:val="24"/>
          <w:szCs w:val="24"/>
        </w:rPr>
        <w:t>For combination of different numerologies, the order of OFDM symbols corresponds to the order of symbols in the O-RAN Interface Subsystem (TBD) w/o additional buffering and reordering.</w:t>
      </w:r>
    </w:p>
    <w:p w14:paraId="10762E20" w14:textId="77777777" w:rsidR="00C16F77" w:rsidRPr="00C16F77" w:rsidRDefault="00F04A15" w:rsidP="00C16F77">
      <w:pPr>
        <w:pStyle w:val="ListParagraph"/>
        <w:numPr>
          <w:ilvl w:val="0"/>
          <w:numId w:val="12"/>
        </w:numPr>
        <w:jc w:val="both"/>
        <w:rPr>
          <w:rFonts w:ascii="Times New Roman" w:hAnsi="Times New Roman" w:cs="Times New Roman"/>
          <w:sz w:val="32"/>
          <w:szCs w:val="32"/>
        </w:rPr>
      </w:pPr>
      <w:r w:rsidRPr="00B31955">
        <w:rPr>
          <w:rFonts w:ascii="Times New Roman" w:hAnsi="Times New Roman" w:cs="Times New Roman"/>
          <w:sz w:val="24"/>
          <w:szCs w:val="24"/>
        </w:rPr>
        <w:lastRenderedPageBreak/>
        <w:t>The output data interface of the DL Beamer (and the input data interfaces of the UL Beamer, PRACH Beamer and SRS Extractor) blocks comprises 8 parallel AXI4-Stream interfaces associated with 8 TX/RX antennas.</w:t>
      </w:r>
    </w:p>
    <w:p w14:paraId="70AD51B7" w14:textId="0AA5C9C9" w:rsidR="00C16F77" w:rsidRPr="00D679AE" w:rsidRDefault="00D679AE" w:rsidP="00D679AE">
      <w:pPr>
        <w:jc w:val="both"/>
        <w:rPr>
          <w:rFonts w:ascii="Times New Roman" w:hAnsi="Times New Roman" w:cs="Times New Roman"/>
          <w:b/>
          <w:bCs/>
          <w:color w:val="7030A0"/>
          <w:sz w:val="28"/>
          <w:szCs w:val="28"/>
        </w:rPr>
      </w:pPr>
      <w:r w:rsidRPr="00D679AE">
        <w:rPr>
          <w:rFonts w:ascii="Times New Roman" w:hAnsi="Times New Roman" w:cs="Times New Roman"/>
          <w:b/>
          <w:bCs/>
          <w:color w:val="7030A0"/>
          <w:sz w:val="28"/>
          <w:szCs w:val="28"/>
        </w:rPr>
        <w:t>5.</w:t>
      </w:r>
      <w:r>
        <w:rPr>
          <w:rFonts w:ascii="Times New Roman" w:hAnsi="Times New Roman" w:cs="Times New Roman"/>
          <w:b/>
          <w:bCs/>
          <w:color w:val="7030A0"/>
          <w:sz w:val="28"/>
          <w:szCs w:val="28"/>
        </w:rPr>
        <w:t xml:space="preserve"> </w:t>
      </w:r>
      <w:r w:rsidR="00C16F77" w:rsidRPr="00D679AE">
        <w:rPr>
          <w:rFonts w:ascii="Times New Roman" w:hAnsi="Times New Roman" w:cs="Times New Roman"/>
          <w:b/>
          <w:bCs/>
          <w:color w:val="7030A0"/>
          <w:sz w:val="28"/>
          <w:szCs w:val="28"/>
        </w:rPr>
        <w:t>DL BEAMER</w:t>
      </w:r>
    </w:p>
    <w:p w14:paraId="1A1DAE8A" w14:textId="77777777" w:rsidR="00BD4D7A" w:rsidRDefault="00BD4D7A" w:rsidP="00C16F77">
      <w:pPr>
        <w:jc w:val="both"/>
        <w:rPr>
          <w:rFonts w:ascii="Times New Roman" w:hAnsi="Times New Roman" w:cs="Times New Roman"/>
          <w:b/>
          <w:bCs/>
          <w:color w:val="7030A0"/>
          <w:sz w:val="28"/>
          <w:szCs w:val="28"/>
        </w:rPr>
      </w:pPr>
    </w:p>
    <w:p w14:paraId="620D9C2B" w14:textId="231865EF" w:rsidR="00C16F77" w:rsidRDefault="00746466" w:rsidP="00C16F77">
      <w:pPr>
        <w:jc w:val="both"/>
        <w:rPr>
          <w:rFonts w:ascii="Times New Roman" w:hAnsi="Times New Roman" w:cs="Times New Roman"/>
          <w:color w:val="7030A0"/>
          <w:sz w:val="24"/>
          <w:szCs w:val="24"/>
        </w:rPr>
      </w:pPr>
      <w:r>
        <w:rPr>
          <w:rFonts w:ascii="Times New Roman" w:hAnsi="Times New Roman" w:cs="Times New Roman"/>
          <w:noProof/>
          <w:color w:val="7030A0"/>
          <w:sz w:val="24"/>
          <w:szCs w:val="24"/>
        </w:rPr>
        <w:drawing>
          <wp:inline distT="0" distB="0" distL="0" distR="0" wp14:anchorId="1DBE41BD" wp14:editId="2FB3950A">
            <wp:extent cx="5731510" cy="2660650"/>
            <wp:effectExtent l="0" t="0" r="2540" b="6350"/>
            <wp:docPr id="1" name="Picture 1" descr="Chart, diagram,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 waterfall chart&#10;&#10;Description automatically generated"/>
                    <pic:cNvPicPr/>
                  </pic:nvPicPr>
                  <pic:blipFill rotWithShape="1">
                    <a:blip r:embed="rId17" cstate="print">
                      <a:extLst>
                        <a:ext uri="{28A0092B-C50C-407E-A947-70E740481C1C}">
                          <a14:useLocalDpi xmlns:a14="http://schemas.microsoft.com/office/drawing/2010/main" val="0"/>
                        </a:ext>
                      </a:extLst>
                    </a:blip>
                    <a:srcRect b="17471"/>
                    <a:stretch/>
                  </pic:blipFill>
                  <pic:spPr bwMode="auto">
                    <a:xfrm>
                      <a:off x="0" y="0"/>
                      <a:ext cx="5731510" cy="2660650"/>
                    </a:xfrm>
                    <a:prstGeom prst="rect">
                      <a:avLst/>
                    </a:prstGeom>
                    <a:ln>
                      <a:noFill/>
                    </a:ln>
                    <a:extLst>
                      <a:ext uri="{53640926-AAD7-44D8-BBD7-CCE9431645EC}">
                        <a14:shadowObscured xmlns:a14="http://schemas.microsoft.com/office/drawing/2010/main"/>
                      </a:ext>
                    </a:extLst>
                  </pic:spPr>
                </pic:pic>
              </a:graphicData>
            </a:graphic>
          </wp:inline>
        </w:drawing>
      </w:r>
    </w:p>
    <w:p w14:paraId="7A0B3778" w14:textId="77D0C637" w:rsidR="002434CF" w:rsidRDefault="002434CF" w:rsidP="00C16F77">
      <w:pPr>
        <w:jc w:val="both"/>
        <w:rPr>
          <w:rFonts w:ascii="Times New Roman" w:hAnsi="Times New Roman" w:cs="Times New Roman"/>
          <w:b/>
          <w:bCs/>
          <w:color w:val="000000" w:themeColor="text1"/>
          <w:sz w:val="18"/>
          <w:szCs w:val="18"/>
        </w:rPr>
      </w:pPr>
      <w:r w:rsidRPr="002434CF">
        <w:rPr>
          <w:rFonts w:ascii="Times New Roman" w:hAnsi="Times New Roman" w:cs="Times New Roman"/>
          <w:b/>
          <w:bCs/>
          <w:color w:val="000000" w:themeColor="text1"/>
          <w:sz w:val="18"/>
          <w:szCs w:val="18"/>
        </w:rPr>
        <w:t xml:space="preserve">                                                  </w:t>
      </w:r>
      <w:r>
        <w:rPr>
          <w:rFonts w:ascii="Times New Roman" w:hAnsi="Times New Roman" w:cs="Times New Roman"/>
          <w:b/>
          <w:bCs/>
          <w:color w:val="000000" w:themeColor="text1"/>
          <w:sz w:val="18"/>
          <w:szCs w:val="18"/>
        </w:rPr>
        <w:t xml:space="preserve">                  </w:t>
      </w:r>
      <w:r w:rsidRPr="002434CF">
        <w:rPr>
          <w:rFonts w:ascii="Times New Roman" w:hAnsi="Times New Roman" w:cs="Times New Roman"/>
          <w:b/>
          <w:bCs/>
          <w:color w:val="000000" w:themeColor="text1"/>
          <w:sz w:val="18"/>
          <w:szCs w:val="18"/>
        </w:rPr>
        <w:t xml:space="preserve">  DL Beamer Top Block Diagram</w:t>
      </w:r>
    </w:p>
    <w:p w14:paraId="1F512EBC" w14:textId="5C77A8FF" w:rsidR="002434CF" w:rsidRDefault="00370BAD" w:rsidP="00C16F77">
      <w:pPr>
        <w:jc w:val="both"/>
        <w:rPr>
          <w:rFonts w:ascii="Times New Roman" w:hAnsi="Times New Roman" w:cs="Times New Roman"/>
          <w:sz w:val="24"/>
          <w:szCs w:val="24"/>
        </w:rPr>
      </w:pPr>
      <w:r w:rsidRPr="00BD4D7A">
        <w:rPr>
          <w:rFonts w:ascii="Times New Roman" w:hAnsi="Times New Roman" w:cs="Times New Roman"/>
          <w:sz w:val="24"/>
          <w:szCs w:val="24"/>
        </w:rPr>
        <w:t>Downlink beamer is used for beamforming spatial streams from ORAN IP to antenna port streams with converting output data to the proper format suitable for transmitting to OFDM modulator.</w:t>
      </w:r>
      <w:r w:rsidR="00B049C1">
        <w:rPr>
          <w:rFonts w:ascii="Times New Roman" w:hAnsi="Times New Roman" w:cs="Times New Roman"/>
          <w:sz w:val="24"/>
          <w:szCs w:val="24"/>
        </w:rPr>
        <w:t xml:space="preserve"> </w:t>
      </w:r>
      <w:r w:rsidR="00B049C1" w:rsidRPr="0099499D">
        <w:rPr>
          <w:rFonts w:ascii="Times New Roman" w:hAnsi="Times New Roman" w:cs="Times New Roman"/>
          <w:sz w:val="24"/>
          <w:szCs w:val="24"/>
        </w:rPr>
        <w:t>DSPU provides input interface of DL Beamer that converts ORAN IP De</w:t>
      </w:r>
      <w:r w:rsidR="0099499D" w:rsidRPr="0099499D">
        <w:rPr>
          <w:rFonts w:ascii="Times New Roman" w:hAnsi="Times New Roman" w:cs="Times New Roman"/>
          <w:sz w:val="24"/>
          <w:szCs w:val="24"/>
        </w:rPr>
        <w:t xml:space="preserve"> </w:t>
      </w:r>
      <w:r w:rsidR="00B049C1" w:rsidRPr="0099499D">
        <w:rPr>
          <w:rFonts w:ascii="Times New Roman" w:hAnsi="Times New Roman" w:cs="Times New Roman"/>
          <w:sz w:val="24"/>
          <w:szCs w:val="24"/>
        </w:rPr>
        <w:t>f</w:t>
      </w:r>
      <w:r w:rsidR="0099499D" w:rsidRPr="0099499D">
        <w:rPr>
          <w:rFonts w:ascii="Times New Roman" w:hAnsi="Times New Roman" w:cs="Times New Roman"/>
          <w:sz w:val="24"/>
          <w:szCs w:val="24"/>
        </w:rPr>
        <w:t>ra</w:t>
      </w:r>
      <w:r w:rsidR="00B049C1" w:rsidRPr="0099499D">
        <w:rPr>
          <w:rFonts w:ascii="Times New Roman" w:hAnsi="Times New Roman" w:cs="Times New Roman"/>
          <w:sz w:val="24"/>
          <w:szCs w:val="24"/>
        </w:rPr>
        <w:t>mer output data to the suitable format for DL Beamer MAC Core. ORAN data processing for one OFDM symbol includes IQ-samples pre</w:t>
      </w:r>
      <w:r w:rsidR="0099499D" w:rsidRPr="0099499D">
        <w:rPr>
          <w:rFonts w:ascii="Times New Roman" w:hAnsi="Times New Roman" w:cs="Times New Roman"/>
          <w:sz w:val="24"/>
          <w:szCs w:val="24"/>
        </w:rPr>
        <w:t>-</w:t>
      </w:r>
      <w:r w:rsidR="00B049C1" w:rsidRPr="0099499D">
        <w:rPr>
          <w:rFonts w:ascii="Times New Roman" w:hAnsi="Times New Roman" w:cs="Times New Roman"/>
          <w:sz w:val="24"/>
          <w:szCs w:val="24"/>
        </w:rPr>
        <w:t>processing, full buffering for data reordering and jitter removal with zero samples insertion for non-scheduled PRBs, clock domain crossing between ORAN and PHY reference clocks.</w:t>
      </w:r>
      <w:r w:rsidR="0099499D" w:rsidRPr="0099499D">
        <w:rPr>
          <w:rFonts w:ascii="Times New Roman" w:hAnsi="Times New Roman" w:cs="Times New Roman"/>
          <w:sz w:val="24"/>
          <w:szCs w:val="24"/>
        </w:rPr>
        <w:t xml:space="preserve"> Beamer MAC Core is responsible for 8x8 matrix multiplication to transform 8 spatial streams (extended antenna-carriers) to 8 antenna signals. As the block is a part of the 122.88 x 3 MHz clock domain, the multiplier includes 8x8 scalar complex multipliers. Then products of complex multiplication are summed by adder tree that are also designed via DSP48E2 block.</w:t>
      </w:r>
      <w:r w:rsidR="00590A1E">
        <w:rPr>
          <w:rFonts w:ascii="Times New Roman" w:hAnsi="Times New Roman" w:cs="Times New Roman"/>
          <w:sz w:val="24"/>
          <w:szCs w:val="24"/>
        </w:rPr>
        <w:t xml:space="preserve"> </w:t>
      </w:r>
    </w:p>
    <w:p w14:paraId="759B1939" w14:textId="6A93C78E" w:rsidR="005432B4" w:rsidRPr="00DD7E17" w:rsidRDefault="00AA53CF" w:rsidP="00C16F77">
      <w:pPr>
        <w:jc w:val="both"/>
        <w:rPr>
          <w:rFonts w:ascii="Times New Roman" w:hAnsi="Times New Roman" w:cs="Times New Roman"/>
          <w:sz w:val="24"/>
          <w:szCs w:val="24"/>
        </w:rPr>
      </w:pPr>
      <w:r w:rsidRPr="00DD7E17">
        <w:rPr>
          <w:rFonts w:ascii="Times New Roman" w:hAnsi="Times New Roman" w:cs="Times New Roman"/>
          <w:sz w:val="24"/>
          <w:szCs w:val="24"/>
        </w:rPr>
        <w:t>DL Beamer subsystem includes following modules with corresponded functionality:</w:t>
      </w:r>
    </w:p>
    <w:p w14:paraId="425B8381" w14:textId="56549054" w:rsidR="00AA53CF" w:rsidRPr="00DD7E17" w:rsidRDefault="00E03A96" w:rsidP="00E03A96">
      <w:pPr>
        <w:pStyle w:val="ListParagraph"/>
        <w:numPr>
          <w:ilvl w:val="0"/>
          <w:numId w:val="13"/>
        </w:numPr>
        <w:jc w:val="both"/>
        <w:rPr>
          <w:rFonts w:ascii="Times New Roman" w:hAnsi="Times New Roman" w:cs="Times New Roman"/>
          <w:b/>
          <w:bCs/>
          <w:color w:val="000000" w:themeColor="text1"/>
          <w:sz w:val="36"/>
          <w:szCs w:val="36"/>
        </w:rPr>
      </w:pPr>
      <w:r w:rsidRPr="00DD7E17">
        <w:rPr>
          <w:rFonts w:ascii="Times New Roman" w:hAnsi="Times New Roman" w:cs="Times New Roman"/>
          <w:sz w:val="24"/>
          <w:szCs w:val="24"/>
        </w:rPr>
        <w:t>Frame Control – timing and rate control logic according to configured frame parameters and OFDM readiness</w:t>
      </w:r>
    </w:p>
    <w:p w14:paraId="0531C7ED" w14:textId="0A5EB98C" w:rsidR="00E03A96" w:rsidRPr="00DD7E17" w:rsidRDefault="00E56CFF" w:rsidP="00E03A96">
      <w:pPr>
        <w:pStyle w:val="ListParagraph"/>
        <w:numPr>
          <w:ilvl w:val="0"/>
          <w:numId w:val="13"/>
        </w:numPr>
        <w:jc w:val="both"/>
        <w:rPr>
          <w:rFonts w:ascii="Times New Roman" w:hAnsi="Times New Roman" w:cs="Times New Roman"/>
          <w:b/>
          <w:bCs/>
          <w:color w:val="000000" w:themeColor="text1"/>
          <w:sz w:val="36"/>
          <w:szCs w:val="36"/>
        </w:rPr>
      </w:pPr>
      <w:r w:rsidRPr="00DD7E17">
        <w:rPr>
          <w:rFonts w:ascii="Times New Roman" w:hAnsi="Times New Roman" w:cs="Times New Roman"/>
          <w:sz w:val="24"/>
          <w:szCs w:val="24"/>
        </w:rPr>
        <w:t>DL DSPU – input interfaces for ORAN spatial streams that are responsible for buffering reordering and data format converting</w:t>
      </w:r>
    </w:p>
    <w:p w14:paraId="12C3228C" w14:textId="766AE5D7" w:rsidR="00E56CFF" w:rsidRPr="00DD7E17" w:rsidRDefault="00E56CFF" w:rsidP="00E03A96">
      <w:pPr>
        <w:pStyle w:val="ListParagraph"/>
        <w:numPr>
          <w:ilvl w:val="0"/>
          <w:numId w:val="13"/>
        </w:numPr>
        <w:jc w:val="both"/>
        <w:rPr>
          <w:rFonts w:ascii="Times New Roman" w:hAnsi="Times New Roman" w:cs="Times New Roman"/>
          <w:b/>
          <w:bCs/>
          <w:color w:val="000000" w:themeColor="text1"/>
          <w:sz w:val="36"/>
          <w:szCs w:val="36"/>
        </w:rPr>
      </w:pPr>
      <w:r w:rsidRPr="00DD7E17">
        <w:rPr>
          <w:rFonts w:ascii="Times New Roman" w:hAnsi="Times New Roman" w:cs="Times New Roman"/>
          <w:sz w:val="24"/>
          <w:szCs w:val="24"/>
        </w:rPr>
        <w:t>TX DMA Signal Generator – input interfaces of test signal stored in PS DDR and used for debug purposes</w:t>
      </w:r>
    </w:p>
    <w:p w14:paraId="637C1EAD" w14:textId="3F95FEBF" w:rsidR="003B6D26" w:rsidRPr="00A45274" w:rsidRDefault="00E56CFF" w:rsidP="00A45274">
      <w:pPr>
        <w:pStyle w:val="ListParagraph"/>
        <w:numPr>
          <w:ilvl w:val="0"/>
          <w:numId w:val="13"/>
        </w:numPr>
        <w:jc w:val="both"/>
        <w:rPr>
          <w:rFonts w:ascii="Times New Roman" w:hAnsi="Times New Roman" w:cs="Times New Roman"/>
          <w:b/>
          <w:bCs/>
          <w:color w:val="000000" w:themeColor="text1"/>
          <w:sz w:val="36"/>
          <w:szCs w:val="36"/>
        </w:rPr>
      </w:pPr>
      <w:r w:rsidRPr="00DD7E17">
        <w:rPr>
          <w:rFonts w:ascii="Times New Roman" w:hAnsi="Times New Roman" w:cs="Times New Roman"/>
          <w:sz w:val="24"/>
          <w:szCs w:val="24"/>
        </w:rPr>
        <w:t>DL Beamer MAC Core – core unit of signal beamforming</w:t>
      </w:r>
    </w:p>
    <w:p w14:paraId="5FACEE11" w14:textId="6D03586E" w:rsidR="008337A0" w:rsidRPr="00A45274" w:rsidRDefault="008337A0" w:rsidP="008337A0">
      <w:pPr>
        <w:pStyle w:val="ListParagraph"/>
        <w:numPr>
          <w:ilvl w:val="0"/>
          <w:numId w:val="13"/>
        </w:numPr>
        <w:jc w:val="both"/>
        <w:rPr>
          <w:rFonts w:ascii="Times New Roman" w:hAnsi="Times New Roman" w:cs="Times New Roman"/>
          <w:b/>
          <w:bCs/>
          <w:color w:val="000000" w:themeColor="text1"/>
          <w:sz w:val="36"/>
          <w:szCs w:val="36"/>
        </w:rPr>
      </w:pPr>
      <w:r>
        <w:rPr>
          <w:rFonts w:ascii="Times New Roman" w:hAnsi="Times New Roman" w:cs="Times New Roman"/>
          <w:sz w:val="24"/>
          <w:szCs w:val="24"/>
        </w:rPr>
        <w:t xml:space="preserve">Sample converter </w:t>
      </w:r>
      <w:r w:rsidRPr="00DD7E17">
        <w:rPr>
          <w:rFonts w:ascii="Times New Roman" w:hAnsi="Times New Roman" w:cs="Times New Roman"/>
          <w:sz w:val="24"/>
          <w:szCs w:val="24"/>
        </w:rPr>
        <w:t>–</w:t>
      </w:r>
      <w:r>
        <w:rPr>
          <w:rFonts w:ascii="Times New Roman" w:hAnsi="Times New Roman" w:cs="Times New Roman"/>
          <w:sz w:val="24"/>
          <w:szCs w:val="24"/>
        </w:rPr>
        <w:t xml:space="preserve"> </w:t>
      </w:r>
      <w:r w:rsidR="00A45274" w:rsidRPr="00A45274">
        <w:rPr>
          <w:rFonts w:ascii="Times New Roman" w:hAnsi="Times New Roman" w:cs="Times New Roman"/>
          <w:sz w:val="24"/>
          <w:szCs w:val="24"/>
        </w:rPr>
        <w:t>MAC Output converter to the target Aurora AXIS format</w:t>
      </w:r>
    </w:p>
    <w:p w14:paraId="01E9E148" w14:textId="2BF41BCC" w:rsidR="00A45274" w:rsidRPr="00A45274" w:rsidRDefault="00A45274" w:rsidP="00A45274">
      <w:pPr>
        <w:pStyle w:val="ListParagraph"/>
        <w:numPr>
          <w:ilvl w:val="0"/>
          <w:numId w:val="13"/>
        </w:numPr>
        <w:jc w:val="both"/>
        <w:rPr>
          <w:rFonts w:ascii="Times New Roman" w:hAnsi="Times New Roman" w:cs="Times New Roman"/>
          <w:b/>
          <w:bCs/>
          <w:color w:val="000000" w:themeColor="text1"/>
          <w:sz w:val="36"/>
          <w:szCs w:val="36"/>
        </w:rPr>
      </w:pPr>
      <w:r w:rsidRPr="00DD7E17">
        <w:rPr>
          <w:rFonts w:ascii="Times New Roman" w:hAnsi="Times New Roman" w:cs="Times New Roman"/>
          <w:sz w:val="24"/>
          <w:szCs w:val="24"/>
        </w:rPr>
        <w:lastRenderedPageBreak/>
        <w:t>AXIS FIFO – output FIFO module to provide AXI4-Stream interface. FIFO depth are selected correspondently to the latency of DL Beam MAC Core.</w:t>
      </w:r>
    </w:p>
    <w:p w14:paraId="504C725C" w14:textId="77777777" w:rsidR="00707746" w:rsidRDefault="00707746" w:rsidP="00707746">
      <w:pPr>
        <w:jc w:val="both"/>
        <w:rPr>
          <w:b/>
          <w:bCs/>
          <w:color w:val="7030A0"/>
          <w:sz w:val="24"/>
          <w:szCs w:val="24"/>
        </w:rPr>
      </w:pPr>
    </w:p>
    <w:p w14:paraId="626637C4" w14:textId="1C372FFD" w:rsidR="00A45274" w:rsidRPr="00351B2D" w:rsidRDefault="009C5278" w:rsidP="00707746">
      <w:pPr>
        <w:jc w:val="both"/>
        <w:rPr>
          <w:rFonts w:ascii="Times New Roman" w:hAnsi="Times New Roman" w:cs="Times New Roman"/>
          <w:b/>
          <w:bCs/>
          <w:color w:val="7030A0"/>
          <w:sz w:val="24"/>
          <w:szCs w:val="24"/>
        </w:rPr>
      </w:pPr>
      <w:r w:rsidRPr="00351B2D">
        <w:rPr>
          <w:rFonts w:ascii="Times New Roman" w:hAnsi="Times New Roman" w:cs="Times New Roman"/>
          <w:b/>
          <w:bCs/>
          <w:color w:val="7030A0"/>
          <w:sz w:val="24"/>
          <w:szCs w:val="24"/>
        </w:rPr>
        <w:t xml:space="preserve">5.1. </w:t>
      </w:r>
      <w:r w:rsidR="00290615" w:rsidRPr="00351B2D">
        <w:rPr>
          <w:rFonts w:ascii="Times New Roman" w:hAnsi="Times New Roman" w:cs="Times New Roman"/>
          <w:b/>
          <w:bCs/>
          <w:color w:val="7030A0"/>
          <w:sz w:val="24"/>
          <w:szCs w:val="24"/>
        </w:rPr>
        <w:t>B</w:t>
      </w:r>
      <w:r w:rsidR="00351B2D" w:rsidRPr="00351B2D">
        <w:rPr>
          <w:rFonts w:ascii="Times New Roman" w:hAnsi="Times New Roman" w:cs="Times New Roman"/>
          <w:b/>
          <w:bCs/>
          <w:color w:val="7030A0"/>
          <w:sz w:val="24"/>
          <w:szCs w:val="24"/>
        </w:rPr>
        <w:t>eamforming</w:t>
      </w:r>
      <w:r w:rsidR="00290615" w:rsidRPr="00351B2D">
        <w:rPr>
          <w:rFonts w:ascii="Times New Roman" w:hAnsi="Times New Roman" w:cs="Times New Roman"/>
          <w:b/>
          <w:bCs/>
          <w:color w:val="7030A0"/>
          <w:sz w:val="24"/>
          <w:szCs w:val="24"/>
        </w:rPr>
        <w:t xml:space="preserve"> A</w:t>
      </w:r>
      <w:r w:rsidR="00351B2D" w:rsidRPr="00351B2D">
        <w:rPr>
          <w:rFonts w:ascii="Times New Roman" w:hAnsi="Times New Roman" w:cs="Times New Roman"/>
          <w:b/>
          <w:bCs/>
          <w:color w:val="7030A0"/>
          <w:sz w:val="24"/>
          <w:szCs w:val="24"/>
        </w:rPr>
        <w:t>lgorithm</w:t>
      </w:r>
    </w:p>
    <w:p w14:paraId="7DC0D30F" w14:textId="035FA136" w:rsidR="009C5278" w:rsidRPr="00B92766" w:rsidRDefault="00F76C00" w:rsidP="00707746">
      <w:pPr>
        <w:jc w:val="both"/>
        <w:rPr>
          <w:rFonts w:ascii="Times New Roman" w:hAnsi="Times New Roman" w:cs="Times New Roman"/>
          <w:sz w:val="24"/>
          <w:szCs w:val="24"/>
        </w:rPr>
      </w:pPr>
      <w:r w:rsidRPr="00B92766">
        <w:rPr>
          <w:rFonts w:ascii="Times New Roman" w:hAnsi="Times New Roman" w:cs="Times New Roman"/>
          <w:sz w:val="24"/>
          <w:szCs w:val="24"/>
        </w:rPr>
        <w:t>5G NR and ORAN specifications define beamforming procedures that transforms data spatial streams to antenna port streams for DL signal or from antenna port streams to spatial streams for UL signal.</w:t>
      </w:r>
    </w:p>
    <w:p w14:paraId="53D2E638" w14:textId="2D53E846" w:rsidR="009F2023" w:rsidRPr="00B92766" w:rsidRDefault="00F76C00" w:rsidP="00707746">
      <w:pPr>
        <w:jc w:val="both"/>
        <w:rPr>
          <w:rFonts w:ascii="Times New Roman" w:hAnsi="Times New Roman" w:cs="Times New Roman"/>
          <w:sz w:val="24"/>
          <w:szCs w:val="24"/>
        </w:rPr>
      </w:pPr>
      <w:r w:rsidRPr="00B92766">
        <w:rPr>
          <w:rFonts w:ascii="Times New Roman" w:hAnsi="Times New Roman" w:cs="Times New Roman"/>
          <w:sz w:val="24"/>
          <w:szCs w:val="24"/>
        </w:rPr>
        <w:t>DL beamforming of M spatial streams (SS) to N antenna ports (AP) can be defined as multiplication of a complex subcarrier sample of each SS to a complex beam weight vector for each AP stream. Resulting antenna port signal is the sum of the products.</w:t>
      </w:r>
    </w:p>
    <w:p w14:paraId="1FF44EFB" w14:textId="77777777" w:rsidR="00DD54BC" w:rsidRDefault="00D347D7" w:rsidP="00DD54BC">
      <w:pPr>
        <w:rPr>
          <w:lang w:val="en-US"/>
        </w:rPr>
      </w:pPr>
      <m:oMathPara>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n</m:t>
              </m:r>
            </m:sub>
          </m:sSub>
          <m:r>
            <w:rPr>
              <w:rFonts w:ascii="Cambria Math" w:hAnsi="Cambria Math"/>
              <w:lang w:val="en-US"/>
            </w:rPr>
            <m:t>=</m:t>
          </m:r>
          <m:nary>
            <m:naryPr>
              <m:chr m:val="∑"/>
              <m:limLoc m:val="subSup"/>
              <m:ctrlPr>
                <w:rPr>
                  <w:rFonts w:ascii="Cambria Math" w:hAnsi="Cambria Math"/>
                  <w:i/>
                  <w:lang w:val="en-US"/>
                </w:rPr>
              </m:ctrlPr>
            </m:naryPr>
            <m:sub>
              <m:r>
                <w:rPr>
                  <w:rFonts w:ascii="Cambria Math" w:hAnsi="Cambria Math"/>
                  <w:lang w:val="en-US"/>
                </w:rPr>
                <m:t>m=0</m:t>
              </m:r>
            </m:sub>
            <m:sup>
              <m:r>
                <w:rPr>
                  <w:rFonts w:ascii="Cambria Math" w:hAnsi="Cambria Math"/>
                  <w:lang w:val="en-US"/>
                </w:rPr>
                <m:t>M-1</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nm</m:t>
                  </m:r>
                </m:sub>
              </m:sSub>
              <m:sSub>
                <m:sSubPr>
                  <m:ctrlPr>
                    <w:rPr>
                      <w:rFonts w:ascii="Cambria Math" w:hAnsi="Cambria Math"/>
                      <w:i/>
                      <w:lang w:val="en-US"/>
                    </w:rPr>
                  </m:ctrlPr>
                </m:sSubPr>
                <m:e>
                  <m:r>
                    <w:rPr>
                      <w:rFonts w:ascii="Cambria Math" w:hAnsi="Cambria Math"/>
                      <w:lang w:val="en-US"/>
                    </w:rPr>
                    <m:t>D</m:t>
                  </m:r>
                </m:e>
                <m:sub>
                  <m:r>
                    <w:rPr>
                      <w:rFonts w:ascii="Cambria Math" w:hAnsi="Cambria Math"/>
                      <w:lang w:val="en-US"/>
                    </w:rPr>
                    <m:t>m</m:t>
                  </m:r>
                </m:sub>
              </m:sSub>
              <m:r>
                <w:rPr>
                  <w:rFonts w:ascii="Cambria Math" w:hAnsi="Cambria Math"/>
                  <w:lang w:val="en-US"/>
                </w:rPr>
                <m:t>,  n&lt;N</m:t>
              </m:r>
            </m:e>
          </m:nary>
        </m:oMath>
      </m:oMathPara>
    </w:p>
    <w:p w14:paraId="07029CE0" w14:textId="08D465F3" w:rsidR="00E27C22" w:rsidRPr="00B92766" w:rsidRDefault="00F46B60" w:rsidP="00707746">
      <w:pPr>
        <w:jc w:val="both"/>
        <w:rPr>
          <w:rFonts w:ascii="Times New Roman" w:hAnsi="Times New Roman" w:cs="Times New Roman"/>
          <w:sz w:val="24"/>
          <w:szCs w:val="24"/>
        </w:rPr>
      </w:pPr>
      <w:r w:rsidRPr="00B92766">
        <w:rPr>
          <w:rFonts w:ascii="Times New Roman" w:hAnsi="Times New Roman" w:cs="Times New Roman"/>
          <w:sz w:val="24"/>
          <w:szCs w:val="24"/>
          <w:lang w:val="en-US"/>
        </w:rPr>
        <w:t>Matrix representation of the DL beamforming process is</w:t>
      </w:r>
      <w:r w:rsidR="00701133">
        <w:rPr>
          <w:rFonts w:ascii="Times New Roman" w:hAnsi="Times New Roman" w:cs="Times New Roman"/>
          <w:sz w:val="24"/>
          <w:szCs w:val="24"/>
          <w:lang w:val="en-US"/>
        </w:rPr>
        <w:t>:</w:t>
      </w:r>
    </w:p>
    <w:p w14:paraId="0A184EB3" w14:textId="65A0E2D4" w:rsidR="009F2023" w:rsidRPr="00B36D36" w:rsidRDefault="009F2023" w:rsidP="00707746">
      <w:pPr>
        <w:jc w:val="both"/>
        <w:rPr>
          <w:rFonts w:ascii="Times New Roman" w:hAnsi="Times New Roman" w:cs="Times New Roman"/>
          <w:b/>
          <w:bCs/>
          <w:color w:val="7030A0"/>
          <w:sz w:val="48"/>
          <w:szCs w:val="48"/>
        </w:rPr>
      </w:pPr>
      <w:r>
        <w:object w:dxaOrig="9060" w:dyaOrig="2941" w14:anchorId="618FD3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35pt;height:147.25pt" o:ole="">
            <v:imagedata r:id="rId18" o:title=""/>
          </v:shape>
          <o:OLEObject Type="Embed" ProgID="Visio.Drawing.15" ShapeID="_x0000_i1025" DrawAspect="Content" ObjectID="_1730820512" r:id="rId19"/>
        </w:object>
      </w:r>
    </w:p>
    <w:p w14:paraId="6D5A4930" w14:textId="35DF7C3F" w:rsidR="00A45274" w:rsidRDefault="00B92766" w:rsidP="00B92766">
      <w:pPr>
        <w:jc w:val="both"/>
        <w:rPr>
          <w:rFonts w:ascii="Times New Roman" w:hAnsi="Times New Roman" w:cs="Times New Roman"/>
          <w:sz w:val="24"/>
          <w:szCs w:val="24"/>
          <w:lang w:val="en-US"/>
        </w:rPr>
      </w:pPr>
      <w:r w:rsidRPr="00B92766">
        <w:rPr>
          <w:rFonts w:ascii="Times New Roman" w:hAnsi="Times New Roman" w:cs="Times New Roman"/>
          <w:sz w:val="24"/>
          <w:szCs w:val="24"/>
          <w:lang w:val="en-US"/>
        </w:rPr>
        <w:t>Different resource elements (REs) can be multiplied on the RU side to different beam weight vectors according to control information provided by DU via O-RAN protocol C-plane messages. Beamforming granularity can be introduced as a characteristic of matrix multiplier hardware implementation defined as minimum numbers of contiguous elements that are used the same beam weight vector. The supported granularity for DL and UL beamforming is 12 RE or 1 PRB.</w:t>
      </w:r>
    </w:p>
    <w:p w14:paraId="59AE52AE" w14:textId="37A271BD" w:rsidR="001E5D69" w:rsidRPr="00351B2D" w:rsidRDefault="004E1C44" w:rsidP="00B92766">
      <w:pPr>
        <w:jc w:val="both"/>
        <w:rPr>
          <w:rFonts w:ascii="Times New Roman" w:hAnsi="Times New Roman" w:cs="Times New Roman"/>
          <w:b/>
          <w:bCs/>
          <w:color w:val="7030A0"/>
          <w:sz w:val="28"/>
          <w:szCs w:val="28"/>
          <w:lang w:val="en-US"/>
        </w:rPr>
      </w:pPr>
      <w:r w:rsidRPr="00351B2D">
        <w:rPr>
          <w:rFonts w:ascii="Times New Roman" w:hAnsi="Times New Roman" w:cs="Times New Roman"/>
          <w:b/>
          <w:bCs/>
          <w:color w:val="7030A0"/>
          <w:sz w:val="24"/>
          <w:szCs w:val="24"/>
        </w:rPr>
        <w:t xml:space="preserve">5.2. </w:t>
      </w:r>
      <w:r w:rsidR="00B176EC" w:rsidRPr="00351B2D">
        <w:rPr>
          <w:rFonts w:ascii="Times New Roman" w:hAnsi="Times New Roman" w:cs="Times New Roman"/>
          <w:b/>
          <w:bCs/>
          <w:color w:val="7030A0"/>
          <w:sz w:val="24"/>
          <w:szCs w:val="24"/>
        </w:rPr>
        <w:t>Data Stream Processing Unit (DSPU) architec</w:t>
      </w:r>
      <w:r w:rsidRPr="00351B2D">
        <w:rPr>
          <w:rFonts w:ascii="Times New Roman" w:hAnsi="Times New Roman" w:cs="Times New Roman"/>
          <w:b/>
          <w:bCs/>
          <w:color w:val="7030A0"/>
          <w:sz w:val="24"/>
          <w:szCs w:val="24"/>
        </w:rPr>
        <w:t>t</w:t>
      </w:r>
      <w:r w:rsidR="00B176EC" w:rsidRPr="00351B2D">
        <w:rPr>
          <w:rFonts w:ascii="Times New Roman" w:hAnsi="Times New Roman" w:cs="Times New Roman"/>
          <w:b/>
          <w:bCs/>
          <w:color w:val="7030A0"/>
          <w:sz w:val="24"/>
          <w:szCs w:val="24"/>
        </w:rPr>
        <w:t>ure</w:t>
      </w:r>
    </w:p>
    <w:p w14:paraId="61E5D120" w14:textId="77777777" w:rsidR="004E1C44" w:rsidRDefault="004E1C44" w:rsidP="00B92766">
      <w:pPr>
        <w:jc w:val="both"/>
      </w:pPr>
    </w:p>
    <w:p w14:paraId="275E7B2D" w14:textId="5A310A65" w:rsidR="00000E81" w:rsidRDefault="001E5D69" w:rsidP="00B92766">
      <w:pPr>
        <w:jc w:val="both"/>
      </w:pPr>
      <w:r>
        <w:object w:dxaOrig="15612" w:dyaOrig="5953" w14:anchorId="41C3878D">
          <v:shape id="_x0000_i1026" type="#_x0000_t75" style="width:495.8pt;height:189.8pt" o:ole="">
            <v:imagedata r:id="rId20" o:title=""/>
          </v:shape>
          <o:OLEObject Type="Embed" ProgID="Visio.Drawing.15" ShapeID="_x0000_i1026" DrawAspect="Content" ObjectID="_1730820513" r:id="rId21"/>
        </w:object>
      </w:r>
    </w:p>
    <w:p w14:paraId="521DCF95" w14:textId="145D19ED" w:rsidR="004E1C44" w:rsidRPr="00043816" w:rsidRDefault="008708F3" w:rsidP="00B92766">
      <w:pPr>
        <w:jc w:val="both"/>
        <w:rPr>
          <w:rFonts w:ascii="Times New Roman" w:hAnsi="Times New Roman" w:cs="Times New Roman"/>
          <w:sz w:val="24"/>
          <w:szCs w:val="24"/>
        </w:rPr>
      </w:pPr>
      <w:r w:rsidRPr="00043816">
        <w:rPr>
          <w:rFonts w:ascii="Times New Roman" w:hAnsi="Times New Roman" w:cs="Times New Roman"/>
          <w:sz w:val="24"/>
          <w:szCs w:val="24"/>
        </w:rPr>
        <w:t>DSPU module includes following modules with corresponded functionality:</w:t>
      </w:r>
    </w:p>
    <w:p w14:paraId="52B8618D" w14:textId="0815C8C3" w:rsidR="008708F3" w:rsidRPr="00043816" w:rsidRDefault="008708F3" w:rsidP="008708F3">
      <w:pPr>
        <w:pStyle w:val="ListParagraph"/>
        <w:numPr>
          <w:ilvl w:val="0"/>
          <w:numId w:val="14"/>
        </w:numPr>
        <w:jc w:val="both"/>
        <w:rPr>
          <w:rFonts w:ascii="Times New Roman" w:hAnsi="Times New Roman" w:cs="Times New Roman"/>
          <w:b/>
          <w:bCs/>
          <w:color w:val="000000" w:themeColor="text1"/>
          <w:sz w:val="28"/>
          <w:szCs w:val="28"/>
        </w:rPr>
      </w:pPr>
      <w:r w:rsidRPr="00043816">
        <w:rPr>
          <w:rFonts w:ascii="Times New Roman" w:hAnsi="Times New Roman" w:cs="Times New Roman"/>
          <w:sz w:val="24"/>
          <w:szCs w:val="24"/>
        </w:rPr>
        <w:t>CDC Two-Segment BID Buffer – a ping-pong buffer for clock domain crossing of BID messages from ORAN IP</w:t>
      </w:r>
    </w:p>
    <w:p w14:paraId="46C3A39A" w14:textId="3D5F8220" w:rsidR="008708F3" w:rsidRPr="00043816" w:rsidRDefault="008708F3" w:rsidP="008708F3">
      <w:pPr>
        <w:pStyle w:val="ListParagraph"/>
        <w:numPr>
          <w:ilvl w:val="0"/>
          <w:numId w:val="14"/>
        </w:numPr>
        <w:jc w:val="both"/>
        <w:rPr>
          <w:rFonts w:ascii="Times New Roman" w:hAnsi="Times New Roman" w:cs="Times New Roman"/>
          <w:b/>
          <w:bCs/>
          <w:color w:val="000000" w:themeColor="text1"/>
          <w:sz w:val="28"/>
          <w:szCs w:val="28"/>
        </w:rPr>
      </w:pPr>
      <w:r w:rsidRPr="00043816">
        <w:rPr>
          <w:rFonts w:ascii="Times New Roman" w:hAnsi="Times New Roman" w:cs="Times New Roman"/>
          <w:sz w:val="24"/>
          <w:szCs w:val="24"/>
        </w:rPr>
        <w:t>WR Symbol Controller – control of input data writing to Data buffer</w:t>
      </w:r>
    </w:p>
    <w:p w14:paraId="140FC94A" w14:textId="42F31EDC" w:rsidR="008708F3" w:rsidRPr="00043816" w:rsidRDefault="00935D56" w:rsidP="008708F3">
      <w:pPr>
        <w:pStyle w:val="ListParagraph"/>
        <w:numPr>
          <w:ilvl w:val="0"/>
          <w:numId w:val="14"/>
        </w:numPr>
        <w:jc w:val="both"/>
        <w:rPr>
          <w:rFonts w:ascii="Times New Roman" w:hAnsi="Times New Roman" w:cs="Times New Roman"/>
          <w:b/>
          <w:bCs/>
          <w:color w:val="000000" w:themeColor="text1"/>
          <w:sz w:val="28"/>
          <w:szCs w:val="28"/>
        </w:rPr>
      </w:pPr>
      <w:r w:rsidRPr="00043816">
        <w:rPr>
          <w:rFonts w:ascii="Times New Roman" w:hAnsi="Times New Roman" w:cs="Times New Roman"/>
          <w:sz w:val="24"/>
          <w:szCs w:val="24"/>
        </w:rPr>
        <w:t>RD Symbol Controller – control of symbol data reading according to requests from Frame control</w:t>
      </w:r>
    </w:p>
    <w:p w14:paraId="03F3C10E" w14:textId="5A2B0CDC" w:rsidR="00935D56" w:rsidRPr="00043816" w:rsidRDefault="00935D56" w:rsidP="008708F3">
      <w:pPr>
        <w:pStyle w:val="ListParagraph"/>
        <w:numPr>
          <w:ilvl w:val="0"/>
          <w:numId w:val="14"/>
        </w:numPr>
        <w:jc w:val="both"/>
        <w:rPr>
          <w:rFonts w:ascii="Times New Roman" w:hAnsi="Times New Roman" w:cs="Times New Roman"/>
          <w:b/>
          <w:bCs/>
          <w:color w:val="000000" w:themeColor="text1"/>
          <w:sz w:val="28"/>
          <w:szCs w:val="28"/>
        </w:rPr>
      </w:pPr>
      <w:r w:rsidRPr="00043816">
        <w:rPr>
          <w:rFonts w:ascii="Times New Roman" w:hAnsi="Times New Roman" w:cs="Times New Roman"/>
          <w:sz w:val="24"/>
          <w:szCs w:val="24"/>
        </w:rPr>
        <w:t>udHeader Shifter – debug module that removes udCompHdr field from each input AXI4-Stream transactions</w:t>
      </w:r>
    </w:p>
    <w:p w14:paraId="40994BBC" w14:textId="324B18D4" w:rsidR="00935D56" w:rsidRPr="00043816" w:rsidRDefault="00F03646" w:rsidP="008708F3">
      <w:pPr>
        <w:pStyle w:val="ListParagraph"/>
        <w:numPr>
          <w:ilvl w:val="0"/>
          <w:numId w:val="14"/>
        </w:numPr>
        <w:jc w:val="both"/>
        <w:rPr>
          <w:rFonts w:ascii="Times New Roman" w:hAnsi="Times New Roman" w:cs="Times New Roman"/>
          <w:b/>
          <w:bCs/>
          <w:color w:val="000000" w:themeColor="text1"/>
          <w:sz w:val="28"/>
          <w:szCs w:val="28"/>
        </w:rPr>
      </w:pPr>
      <w:r w:rsidRPr="00043816">
        <w:rPr>
          <w:rFonts w:ascii="Times New Roman" w:hAnsi="Times New Roman" w:cs="Times New Roman"/>
          <w:sz w:val="24"/>
          <w:szCs w:val="24"/>
        </w:rPr>
        <w:t>IQ Byte Swapping – swapping of most significant and least significant bytes of each subcarrier component</w:t>
      </w:r>
    </w:p>
    <w:p w14:paraId="060455BC" w14:textId="37E76AAF" w:rsidR="00F03646" w:rsidRPr="00043816" w:rsidRDefault="00420532" w:rsidP="008708F3">
      <w:pPr>
        <w:pStyle w:val="ListParagraph"/>
        <w:numPr>
          <w:ilvl w:val="0"/>
          <w:numId w:val="14"/>
        </w:numPr>
        <w:jc w:val="both"/>
        <w:rPr>
          <w:rFonts w:ascii="Times New Roman" w:hAnsi="Times New Roman" w:cs="Times New Roman"/>
          <w:b/>
          <w:bCs/>
          <w:color w:val="000000" w:themeColor="text1"/>
          <w:sz w:val="28"/>
          <w:szCs w:val="28"/>
        </w:rPr>
      </w:pPr>
      <w:r w:rsidRPr="00043816">
        <w:rPr>
          <w:rFonts w:ascii="Times New Roman" w:hAnsi="Times New Roman" w:cs="Times New Roman"/>
          <w:sz w:val="24"/>
          <w:szCs w:val="24"/>
        </w:rPr>
        <w:t>Modulation Decompression (optional) – module of the signal decompression according to the parameters transmitted in Sections Ext4/Ext5</w:t>
      </w:r>
    </w:p>
    <w:p w14:paraId="43F48DFF" w14:textId="68A7AD7E" w:rsidR="00420532" w:rsidRPr="00043816" w:rsidRDefault="00420532" w:rsidP="008708F3">
      <w:pPr>
        <w:pStyle w:val="ListParagraph"/>
        <w:numPr>
          <w:ilvl w:val="0"/>
          <w:numId w:val="14"/>
        </w:numPr>
        <w:jc w:val="both"/>
        <w:rPr>
          <w:rFonts w:ascii="Times New Roman" w:hAnsi="Times New Roman" w:cs="Times New Roman"/>
          <w:b/>
          <w:bCs/>
          <w:color w:val="000000" w:themeColor="text1"/>
          <w:sz w:val="28"/>
          <w:szCs w:val="28"/>
        </w:rPr>
      </w:pPr>
      <w:r w:rsidRPr="00043816">
        <w:rPr>
          <w:rFonts w:ascii="Times New Roman" w:hAnsi="Times New Roman" w:cs="Times New Roman"/>
          <w:sz w:val="24"/>
          <w:szCs w:val="24"/>
        </w:rPr>
        <w:t>CDC Two-Segment Data Buffer – ping-pong data buffer with the size of two OFDM symbols</w:t>
      </w:r>
    </w:p>
    <w:p w14:paraId="03B7BA4E" w14:textId="69485DBE" w:rsidR="00420532" w:rsidRPr="00043816" w:rsidRDefault="0043611B" w:rsidP="008708F3">
      <w:pPr>
        <w:pStyle w:val="ListParagraph"/>
        <w:numPr>
          <w:ilvl w:val="0"/>
          <w:numId w:val="14"/>
        </w:numPr>
        <w:jc w:val="both"/>
        <w:rPr>
          <w:rFonts w:ascii="Times New Roman" w:hAnsi="Times New Roman" w:cs="Times New Roman"/>
          <w:b/>
          <w:bCs/>
          <w:color w:val="000000" w:themeColor="text1"/>
          <w:sz w:val="28"/>
          <w:szCs w:val="28"/>
        </w:rPr>
      </w:pPr>
      <w:r w:rsidRPr="00043816">
        <w:rPr>
          <w:rFonts w:ascii="Times New Roman" w:hAnsi="Times New Roman" w:cs="Times New Roman"/>
          <w:sz w:val="24"/>
          <w:szCs w:val="24"/>
        </w:rPr>
        <w:t>AXIS FIFO – small FIFO for output AXI4-Stream interface providing</w:t>
      </w:r>
    </w:p>
    <w:p w14:paraId="18413424" w14:textId="5ECF576D" w:rsidR="0043611B" w:rsidRPr="00043816" w:rsidRDefault="0043611B" w:rsidP="0043611B">
      <w:pPr>
        <w:jc w:val="both"/>
        <w:rPr>
          <w:rFonts w:ascii="Times New Roman" w:hAnsi="Times New Roman" w:cs="Times New Roman"/>
          <w:sz w:val="24"/>
          <w:szCs w:val="24"/>
        </w:rPr>
      </w:pPr>
      <w:r w:rsidRPr="00043816">
        <w:rPr>
          <w:rFonts w:ascii="Times New Roman" w:hAnsi="Times New Roman" w:cs="Times New Roman"/>
          <w:sz w:val="24"/>
          <w:szCs w:val="24"/>
        </w:rPr>
        <w:t>Data buffer is a key component of the DSPU that is implemented via asynchronous true dual-port RAM and different write and read data widths. Input data width is 64 bits, and two SS subcarrier samples are written in one clock cycle that corresponds to ORAN IP output data. Buffer output data width is 32 bits that allows to read one SS subcarrier sample per one clock cycle.</w:t>
      </w:r>
    </w:p>
    <w:p w14:paraId="172BD4FD" w14:textId="4EEFDF4A" w:rsidR="00EC461F" w:rsidRPr="00043816" w:rsidRDefault="00EC461F" w:rsidP="0043611B">
      <w:pPr>
        <w:jc w:val="both"/>
        <w:rPr>
          <w:rFonts w:ascii="Times New Roman" w:hAnsi="Times New Roman" w:cs="Times New Roman"/>
          <w:sz w:val="24"/>
          <w:szCs w:val="24"/>
        </w:rPr>
      </w:pPr>
      <w:r w:rsidRPr="00043816">
        <w:rPr>
          <w:rFonts w:ascii="Times New Roman" w:hAnsi="Times New Roman" w:cs="Times New Roman"/>
          <w:sz w:val="24"/>
          <w:szCs w:val="24"/>
        </w:rPr>
        <w:t xml:space="preserve">An address space of Data buffer is split into two equal segments with the size of 16 Kbyte per one which allow to store data of one OFDM symbol with the length of 3276 IQ samples. One segment of the buffer is divided into cells with the size of 12 IQ samples that corresponds to one PRB. AXI4-stream transaction of ORAN IP provides information via tuser signal about PRB resources that are scheduled and used for transmission of the current samples from tdata. This information is used by WR Symbol Controller and SS data are written to the corresponded PRB cells only. Cells of non-scheduled PRBs stores zero data values. Zero insertion is implemented jointly with read operations for hardware logic simplification. Each element of data buffer is nulled after its reading. So WR Symbol Controller does not bother about unused </w:t>
      </w:r>
      <w:r w:rsidRPr="00043816">
        <w:rPr>
          <w:rFonts w:ascii="Times New Roman" w:hAnsi="Times New Roman" w:cs="Times New Roman"/>
          <w:sz w:val="24"/>
          <w:szCs w:val="24"/>
        </w:rPr>
        <w:lastRenderedPageBreak/>
        <w:t>resource elements and writes only allocated PRB data. Figure 6 demonstrates ORAN DL signal placement. Allocated PRBs are depicted by solid fill and non-allocated PRBs has stroked fill.</w:t>
      </w:r>
    </w:p>
    <w:p w14:paraId="1AED1F56" w14:textId="091F5253" w:rsidR="002948AC" w:rsidRDefault="002948AC" w:rsidP="0043611B">
      <w:pPr>
        <w:jc w:val="both"/>
      </w:pPr>
      <w:r>
        <w:object w:dxaOrig="9465" w:dyaOrig="3571" w14:anchorId="04C8A91B">
          <v:shape id="_x0000_i1027" type="#_x0000_t75" style="width:472.35pt;height:177.8pt" o:ole="">
            <v:imagedata r:id="rId22" o:title=""/>
          </v:shape>
          <o:OLEObject Type="Embed" ProgID="Visio.Drawing.15" ShapeID="_x0000_i1027" DrawAspect="Content" ObjectID="_1730820514" r:id="rId23"/>
        </w:object>
      </w:r>
    </w:p>
    <w:p w14:paraId="520CC8E4" w14:textId="7DDC7998" w:rsidR="002948AC" w:rsidRPr="00351B2D" w:rsidRDefault="00716A0D" w:rsidP="0043611B">
      <w:pPr>
        <w:jc w:val="both"/>
        <w:rPr>
          <w:rFonts w:ascii="Times New Roman" w:hAnsi="Times New Roman" w:cs="Times New Roman"/>
          <w:b/>
          <w:bCs/>
          <w:color w:val="7030A0"/>
          <w:sz w:val="24"/>
          <w:szCs w:val="24"/>
        </w:rPr>
      </w:pPr>
      <w:r w:rsidRPr="00351B2D">
        <w:rPr>
          <w:rFonts w:ascii="Times New Roman" w:hAnsi="Times New Roman" w:cs="Times New Roman"/>
          <w:b/>
          <w:bCs/>
          <w:color w:val="7030A0"/>
          <w:sz w:val="24"/>
          <w:szCs w:val="24"/>
        </w:rPr>
        <w:t xml:space="preserve">5.3. </w:t>
      </w:r>
      <w:r w:rsidR="00C02F41" w:rsidRPr="00351B2D">
        <w:rPr>
          <w:rFonts w:ascii="Times New Roman" w:hAnsi="Times New Roman" w:cs="Times New Roman"/>
          <w:b/>
          <w:bCs/>
          <w:color w:val="7030A0"/>
          <w:sz w:val="24"/>
          <w:szCs w:val="24"/>
        </w:rPr>
        <w:t xml:space="preserve">DL Beamer MAC Core </w:t>
      </w:r>
      <w:r w:rsidRPr="00351B2D">
        <w:rPr>
          <w:rFonts w:ascii="Times New Roman" w:hAnsi="Times New Roman" w:cs="Times New Roman"/>
          <w:b/>
          <w:bCs/>
          <w:color w:val="7030A0"/>
          <w:sz w:val="24"/>
          <w:szCs w:val="24"/>
        </w:rPr>
        <w:t>Architecture</w:t>
      </w:r>
    </w:p>
    <w:p w14:paraId="13771169" w14:textId="0E31B41B" w:rsidR="00716A0D" w:rsidRDefault="00716A0D" w:rsidP="0043611B">
      <w:pPr>
        <w:jc w:val="both"/>
      </w:pPr>
      <w:r>
        <w:t xml:space="preserve">             </w:t>
      </w:r>
      <w:r>
        <w:object w:dxaOrig="13060" w:dyaOrig="10940" w14:anchorId="44349E38">
          <v:shape id="_x0000_i1028" type="#_x0000_t75" style="width:416.75pt;height:349.65pt" o:ole="">
            <v:imagedata r:id="rId24" o:title=""/>
          </v:shape>
          <o:OLEObject Type="Embed" ProgID="Visio.Drawing.15" ShapeID="_x0000_i1028" DrawAspect="Content" ObjectID="_1730820515" r:id="rId25"/>
        </w:object>
      </w:r>
    </w:p>
    <w:p w14:paraId="23D73B43" w14:textId="3CB76686" w:rsidR="00716A0D" w:rsidRPr="00852A55" w:rsidRDefault="00D96564" w:rsidP="0043611B">
      <w:pPr>
        <w:jc w:val="both"/>
        <w:rPr>
          <w:rFonts w:ascii="Times New Roman" w:hAnsi="Times New Roman" w:cs="Times New Roman"/>
          <w:sz w:val="24"/>
          <w:szCs w:val="24"/>
        </w:rPr>
      </w:pPr>
      <w:r w:rsidRPr="00852A55">
        <w:rPr>
          <w:rFonts w:ascii="Times New Roman" w:hAnsi="Times New Roman" w:cs="Times New Roman"/>
          <w:sz w:val="24"/>
          <w:szCs w:val="24"/>
        </w:rPr>
        <w:t>The architecture of DL Beamer MAC core includes following components:</w:t>
      </w:r>
    </w:p>
    <w:p w14:paraId="62E4E464" w14:textId="4BA267A0" w:rsidR="00D96564" w:rsidRPr="00852A55" w:rsidRDefault="006D221F" w:rsidP="00D96564">
      <w:pPr>
        <w:pStyle w:val="ListParagraph"/>
        <w:numPr>
          <w:ilvl w:val="0"/>
          <w:numId w:val="18"/>
        </w:numPr>
        <w:jc w:val="both"/>
        <w:rPr>
          <w:rFonts w:ascii="Times New Roman" w:hAnsi="Times New Roman" w:cs="Times New Roman"/>
          <w:sz w:val="24"/>
          <w:szCs w:val="24"/>
        </w:rPr>
      </w:pPr>
      <w:r w:rsidRPr="00852A55">
        <w:rPr>
          <w:rFonts w:ascii="Times New Roman" w:hAnsi="Times New Roman" w:cs="Times New Roman"/>
          <w:sz w:val="24"/>
          <w:szCs w:val="24"/>
        </w:rPr>
        <w:t>DL Beam CMAC – complex multipliers with post-adder functionality that is implemented the first round of summation for multiplication results</w:t>
      </w:r>
    </w:p>
    <w:p w14:paraId="306E318E" w14:textId="330BEF53" w:rsidR="006D221F" w:rsidRPr="00852A55" w:rsidRDefault="006D221F" w:rsidP="00D96564">
      <w:pPr>
        <w:pStyle w:val="ListParagraph"/>
        <w:numPr>
          <w:ilvl w:val="0"/>
          <w:numId w:val="18"/>
        </w:numPr>
        <w:jc w:val="both"/>
        <w:rPr>
          <w:rFonts w:ascii="Times New Roman" w:hAnsi="Times New Roman" w:cs="Times New Roman"/>
          <w:sz w:val="24"/>
          <w:szCs w:val="24"/>
        </w:rPr>
      </w:pPr>
      <w:r w:rsidRPr="00852A55">
        <w:rPr>
          <w:rFonts w:ascii="Times New Roman" w:hAnsi="Times New Roman" w:cs="Times New Roman"/>
          <w:sz w:val="24"/>
          <w:szCs w:val="24"/>
        </w:rPr>
        <w:t>DL Beam Adder – adder tree that is implemented rest rounds of summation for multiplication results</w:t>
      </w:r>
    </w:p>
    <w:p w14:paraId="6BE90516" w14:textId="71BF96AE" w:rsidR="006D221F" w:rsidRPr="00852A55" w:rsidRDefault="006D221F" w:rsidP="00D96564">
      <w:pPr>
        <w:pStyle w:val="ListParagraph"/>
        <w:numPr>
          <w:ilvl w:val="0"/>
          <w:numId w:val="18"/>
        </w:numPr>
        <w:jc w:val="both"/>
        <w:rPr>
          <w:rFonts w:ascii="Times New Roman" w:hAnsi="Times New Roman" w:cs="Times New Roman"/>
          <w:sz w:val="24"/>
          <w:szCs w:val="24"/>
        </w:rPr>
      </w:pPr>
      <w:r w:rsidRPr="00852A55">
        <w:rPr>
          <w:rFonts w:ascii="Times New Roman" w:hAnsi="Times New Roman" w:cs="Times New Roman"/>
          <w:sz w:val="24"/>
          <w:szCs w:val="24"/>
        </w:rPr>
        <w:lastRenderedPageBreak/>
        <w:t>RT Beam Weight Processor – parser of beam vectors that are transmitted via O-RAN protocol</w:t>
      </w:r>
    </w:p>
    <w:p w14:paraId="5E0497DB" w14:textId="3B39039C" w:rsidR="006D221F" w:rsidRDefault="006735DB" w:rsidP="00D96564">
      <w:pPr>
        <w:pStyle w:val="ListParagraph"/>
        <w:numPr>
          <w:ilvl w:val="0"/>
          <w:numId w:val="18"/>
        </w:numPr>
        <w:jc w:val="both"/>
        <w:rPr>
          <w:rFonts w:ascii="Times New Roman" w:hAnsi="Times New Roman" w:cs="Times New Roman"/>
          <w:sz w:val="24"/>
          <w:szCs w:val="24"/>
        </w:rPr>
      </w:pPr>
      <w:r w:rsidRPr="00852A55">
        <w:rPr>
          <w:rFonts w:ascii="Times New Roman" w:hAnsi="Times New Roman" w:cs="Times New Roman"/>
          <w:sz w:val="24"/>
          <w:szCs w:val="24"/>
        </w:rPr>
        <w:t>Beam Cache – two-port addressable memory that stores beam weight vectors</w:t>
      </w:r>
    </w:p>
    <w:p w14:paraId="154C54BC" w14:textId="2C0CB4AF" w:rsidR="00846BAE" w:rsidRDefault="00846BAE" w:rsidP="00846BAE">
      <w:pPr>
        <w:jc w:val="both"/>
        <w:rPr>
          <w:rFonts w:ascii="Times New Roman" w:hAnsi="Times New Roman" w:cs="Times New Roman"/>
          <w:sz w:val="24"/>
          <w:szCs w:val="24"/>
        </w:rPr>
      </w:pPr>
    </w:p>
    <w:p w14:paraId="7E7C55D8" w14:textId="7DCC320D" w:rsidR="00846BAE" w:rsidRDefault="00846BAE" w:rsidP="00846BAE">
      <w:pPr>
        <w:jc w:val="both"/>
        <w:rPr>
          <w:rFonts w:ascii="Times New Roman" w:hAnsi="Times New Roman" w:cs="Times New Roman"/>
          <w:sz w:val="24"/>
          <w:szCs w:val="24"/>
        </w:rPr>
      </w:pPr>
      <w:r>
        <w:rPr>
          <w:noProof/>
        </w:rPr>
        <w:drawing>
          <wp:inline distT="0" distB="0" distL="0" distR="0" wp14:anchorId="40BA5B93" wp14:editId="5A50E144">
            <wp:extent cx="5731510" cy="3223895"/>
            <wp:effectExtent l="0" t="0" r="254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731510" cy="3223895"/>
                    </a:xfrm>
                    <a:prstGeom prst="rect">
                      <a:avLst/>
                    </a:prstGeom>
                  </pic:spPr>
                </pic:pic>
              </a:graphicData>
            </a:graphic>
          </wp:inline>
        </w:drawing>
      </w:r>
    </w:p>
    <w:p w14:paraId="1DA91390" w14:textId="783D7E35" w:rsidR="00846BAE" w:rsidRDefault="00846BAE" w:rsidP="00846BAE">
      <w:pPr>
        <w:jc w:val="both"/>
        <w:rPr>
          <w:rFonts w:ascii="Times New Roman" w:hAnsi="Times New Roman" w:cs="Times New Roman"/>
          <w:sz w:val="24"/>
          <w:szCs w:val="24"/>
        </w:rPr>
      </w:pPr>
    </w:p>
    <w:p w14:paraId="6A1F9FA0" w14:textId="5A3BBE60" w:rsidR="00846BAE" w:rsidRDefault="00846BAE" w:rsidP="00846BAE">
      <w:pPr>
        <w:jc w:val="both"/>
        <w:rPr>
          <w:rFonts w:ascii="Times New Roman" w:hAnsi="Times New Roman" w:cs="Times New Roman"/>
          <w:sz w:val="24"/>
          <w:szCs w:val="24"/>
        </w:rPr>
      </w:pPr>
    </w:p>
    <w:p w14:paraId="41034F61" w14:textId="77777777" w:rsidR="00846BAE" w:rsidRDefault="00846BAE" w:rsidP="00846BAE">
      <w:pPr>
        <w:jc w:val="both"/>
        <w:rPr>
          <w:rFonts w:ascii="Times New Roman" w:hAnsi="Times New Roman" w:cs="Times New Roman"/>
          <w:sz w:val="24"/>
          <w:szCs w:val="24"/>
        </w:rPr>
      </w:pPr>
    </w:p>
    <w:p w14:paraId="5D0FCBDD" w14:textId="45C56451" w:rsidR="00846BAE" w:rsidRDefault="00846BAE" w:rsidP="00846BAE">
      <w:pPr>
        <w:jc w:val="both"/>
        <w:rPr>
          <w:rFonts w:ascii="Times New Roman" w:hAnsi="Times New Roman" w:cs="Times New Roman"/>
          <w:sz w:val="24"/>
          <w:szCs w:val="24"/>
        </w:rPr>
      </w:pPr>
      <w:r>
        <w:rPr>
          <w:noProof/>
        </w:rPr>
        <w:drawing>
          <wp:inline distT="0" distB="0" distL="0" distR="0" wp14:anchorId="1756181C" wp14:editId="1F817DD7">
            <wp:extent cx="5731510" cy="3223895"/>
            <wp:effectExtent l="0" t="0" r="2540" b="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731510" cy="3223895"/>
                    </a:xfrm>
                    <a:prstGeom prst="rect">
                      <a:avLst/>
                    </a:prstGeom>
                  </pic:spPr>
                </pic:pic>
              </a:graphicData>
            </a:graphic>
          </wp:inline>
        </w:drawing>
      </w:r>
    </w:p>
    <w:p w14:paraId="40A64EA5" w14:textId="148BBA6E" w:rsidR="00846BAE" w:rsidRPr="00846BAE" w:rsidRDefault="00846BAE" w:rsidP="00846BAE">
      <w:pPr>
        <w:jc w:val="both"/>
        <w:rPr>
          <w:rFonts w:ascii="Times New Roman" w:hAnsi="Times New Roman" w:cs="Times New Roman"/>
          <w:sz w:val="24"/>
          <w:szCs w:val="24"/>
        </w:rPr>
      </w:pPr>
      <w:r>
        <w:rPr>
          <w:noProof/>
        </w:rPr>
        <w:lastRenderedPageBreak/>
        <w:drawing>
          <wp:inline distT="0" distB="0" distL="0" distR="0" wp14:anchorId="4F7BD1C5" wp14:editId="5AFED8B3">
            <wp:extent cx="4953000" cy="2720340"/>
            <wp:effectExtent l="0" t="0" r="0" b="381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4953000" cy="2720340"/>
                    </a:xfrm>
                    <a:prstGeom prst="rect">
                      <a:avLst/>
                    </a:prstGeom>
                  </pic:spPr>
                </pic:pic>
              </a:graphicData>
            </a:graphic>
          </wp:inline>
        </w:drawing>
      </w:r>
    </w:p>
    <w:p w14:paraId="5ED8F87F" w14:textId="0C26EE94" w:rsidR="006735DB" w:rsidRPr="00852A55" w:rsidRDefault="00E6305A" w:rsidP="00E6305A">
      <w:pPr>
        <w:jc w:val="both"/>
        <w:rPr>
          <w:rFonts w:ascii="Times New Roman" w:hAnsi="Times New Roman" w:cs="Times New Roman"/>
          <w:sz w:val="24"/>
          <w:szCs w:val="24"/>
        </w:rPr>
      </w:pPr>
      <w:r w:rsidRPr="00852A55">
        <w:rPr>
          <w:rFonts w:ascii="Times New Roman" w:hAnsi="Times New Roman" w:cs="Times New Roman"/>
          <w:sz w:val="24"/>
          <w:szCs w:val="24"/>
        </w:rPr>
        <w:t>Beamforming procedure per each antenna is performed by Beam CMAC and Beam Adder modules. Therefore, DL Beamer MAC core includes 8 instances of each module according to the number of antenna ports. Number of beam cache instances is equal to the number of spatial streams because different beam vectors can be applied between different SS for the same PRBs.</w:t>
      </w:r>
    </w:p>
    <w:p w14:paraId="1F795869" w14:textId="2944D500" w:rsidR="00057D29" w:rsidRPr="000F1555" w:rsidRDefault="007A419A" w:rsidP="000F1555">
      <w:pPr>
        <w:jc w:val="both"/>
        <w:rPr>
          <w:rFonts w:ascii="Times New Roman" w:hAnsi="Times New Roman" w:cs="Times New Roman"/>
          <w:sz w:val="24"/>
          <w:szCs w:val="24"/>
        </w:rPr>
      </w:pPr>
      <w:r w:rsidRPr="000F1555">
        <w:rPr>
          <w:rFonts w:ascii="Times New Roman" w:hAnsi="Times New Roman" w:cs="Times New Roman"/>
          <w:sz w:val="24"/>
          <w:szCs w:val="24"/>
        </w:rPr>
        <w:t>U-Plane IQ data including user data, PRACH and control channels may be transmitted in compressed format.</w:t>
      </w:r>
      <w:r w:rsidR="00E0492C" w:rsidRPr="000F1555">
        <w:rPr>
          <w:rFonts w:ascii="Times New Roman" w:hAnsi="Times New Roman" w:cs="Times New Roman"/>
          <w:sz w:val="24"/>
          <w:szCs w:val="24"/>
        </w:rPr>
        <w:t xml:space="preserve"> </w:t>
      </w:r>
      <w:r w:rsidR="00F243C4" w:rsidRPr="000F1555">
        <w:rPr>
          <w:rFonts w:ascii="Times New Roman" w:hAnsi="Times New Roman" w:cs="Times New Roman"/>
          <w:sz w:val="24"/>
          <w:szCs w:val="24"/>
        </w:rPr>
        <w:t>C-Plane (control plane) is a frame format that carries data used in control user data scheduling, beamforming weight selection, numerology selection, etc.</w:t>
      </w:r>
      <w:r w:rsidR="000F1555" w:rsidRPr="000F1555">
        <w:rPr>
          <w:rFonts w:ascii="Times New Roman" w:hAnsi="Times New Roman" w:cs="Times New Roman"/>
          <w:sz w:val="24"/>
          <w:szCs w:val="24"/>
        </w:rPr>
        <w:t xml:space="preserve"> The U-Plane (user plane) is a frame format that carries the user data messages between O-DU and O-RU, such as the in-phase and quadrature-phase (IQ) sample sequence of the orthogonal frequency division multiplexing (OFDM) signal. </w:t>
      </w:r>
    </w:p>
    <w:p w14:paraId="11CDBAC1" w14:textId="5BE7AD43" w:rsidR="00E0492C" w:rsidRDefault="00F243C4" w:rsidP="00E0492C">
      <w:r>
        <w:lastRenderedPageBreak/>
        <w:t xml:space="preserve"> </w:t>
      </w:r>
      <w:r w:rsidR="00C70E71">
        <w:t xml:space="preserve">             </w:t>
      </w:r>
      <w:r w:rsidR="001F58AA">
        <w:object w:dxaOrig="11565" w:dyaOrig="18420" w14:anchorId="7548F7EE">
          <v:shape id="_x0000_i1029" type="#_x0000_t75" style="width:364.35pt;height:580.9pt" o:ole="">
            <v:imagedata r:id="rId32" o:title=""/>
          </v:shape>
          <o:OLEObject Type="Embed" ProgID="Visio.Drawing.15" ShapeID="_x0000_i1029" DrawAspect="Content" ObjectID="_1730820516" r:id="rId33"/>
        </w:object>
      </w:r>
    </w:p>
    <w:p w14:paraId="6EA692E0" w14:textId="24C185B9" w:rsidR="005512D5" w:rsidRPr="005512D5" w:rsidRDefault="001F58AA" w:rsidP="000C7876">
      <w:pPr>
        <w:jc w:val="both"/>
        <w:rPr>
          <w:rFonts w:ascii="Times New Roman" w:hAnsi="Times New Roman" w:cs="Times New Roman"/>
          <w:b/>
          <w:bCs/>
          <w:sz w:val="18"/>
          <w:szCs w:val="18"/>
        </w:rPr>
      </w:pPr>
      <w:r>
        <w:rPr>
          <w:rFonts w:ascii="Times New Roman" w:hAnsi="Times New Roman" w:cs="Times New Roman"/>
          <w:sz w:val="24"/>
          <w:szCs w:val="24"/>
        </w:rPr>
        <w:t xml:space="preserve">                                           </w:t>
      </w:r>
      <w:r w:rsidR="005512D5">
        <w:rPr>
          <w:rFonts w:ascii="Times New Roman" w:hAnsi="Times New Roman" w:cs="Times New Roman"/>
          <w:sz w:val="24"/>
          <w:szCs w:val="24"/>
        </w:rPr>
        <w:t xml:space="preserve">              </w:t>
      </w:r>
      <w:r>
        <w:rPr>
          <w:rFonts w:ascii="Times New Roman" w:hAnsi="Times New Roman" w:cs="Times New Roman"/>
          <w:sz w:val="24"/>
          <w:szCs w:val="24"/>
        </w:rPr>
        <w:t xml:space="preserve"> </w:t>
      </w:r>
      <w:r w:rsidR="005512D5" w:rsidRPr="005512D5">
        <w:rPr>
          <w:rFonts w:ascii="Times New Roman" w:hAnsi="Times New Roman" w:cs="Times New Roman"/>
          <w:b/>
          <w:bCs/>
          <w:sz w:val="18"/>
          <w:szCs w:val="18"/>
        </w:rPr>
        <w:t>DL Beam CMAC scheme</w:t>
      </w:r>
    </w:p>
    <w:p w14:paraId="0E83E944" w14:textId="61EEC379" w:rsidR="00933ED4" w:rsidRPr="00933ED4" w:rsidRDefault="000C7876" w:rsidP="000C7876">
      <w:pPr>
        <w:jc w:val="both"/>
        <w:rPr>
          <w:rFonts w:ascii="Times New Roman" w:hAnsi="Times New Roman" w:cs="Times New Roman"/>
          <w:sz w:val="24"/>
          <w:szCs w:val="24"/>
        </w:rPr>
      </w:pPr>
      <w:r w:rsidRPr="000C7876">
        <w:rPr>
          <w:rFonts w:ascii="Times New Roman" w:hAnsi="Times New Roman" w:cs="Times New Roman"/>
          <w:sz w:val="24"/>
          <w:szCs w:val="24"/>
        </w:rPr>
        <w:t>One CMAC instance performs multiplication of SS subcarriers to beam weight vector elements utilizing a single DSP48E2 block and 3 clock cycles to compute each complex multiplication. Eight DSP48E2 blocks are used in one CMAC module according to the number of SS and they are divided into two groups. One group of four DSP blocks computes only complex multiplication</w:t>
      </w:r>
      <w:r w:rsidR="00876562">
        <w:rPr>
          <w:rFonts w:ascii="Times New Roman" w:hAnsi="Times New Roman" w:cs="Times New Roman"/>
          <w:sz w:val="24"/>
          <w:szCs w:val="24"/>
        </w:rPr>
        <w:t xml:space="preserve">. </w:t>
      </w:r>
    </w:p>
    <w:p w14:paraId="61FB80FE" w14:textId="61F895C6" w:rsidR="007A419A" w:rsidRDefault="00EB1C50" w:rsidP="007A419A">
      <w:r>
        <w:object w:dxaOrig="13320" w:dyaOrig="6300" w14:anchorId="3B020F02">
          <v:shape id="_x0000_i1030" type="#_x0000_t75" style="width:451.1pt;height:213.8pt" o:ole="">
            <v:imagedata r:id="rId34" o:title=""/>
          </v:shape>
          <o:OLEObject Type="Embed" ProgID="Visio.Drawing.15" ShapeID="_x0000_i1030" DrawAspect="Content" ObjectID="_1730820517" r:id="rId35"/>
        </w:object>
      </w:r>
    </w:p>
    <w:p w14:paraId="57845B0B" w14:textId="36FFA361" w:rsidR="00AF0F6B" w:rsidRPr="00626847" w:rsidRDefault="00AF0F6B" w:rsidP="00887194">
      <w:pPr>
        <w:jc w:val="both"/>
        <w:rPr>
          <w:rFonts w:ascii="Times New Roman" w:hAnsi="Times New Roman" w:cs="Times New Roman"/>
          <w:b/>
          <w:bCs/>
          <w:sz w:val="18"/>
          <w:szCs w:val="18"/>
        </w:rPr>
      </w:pPr>
      <w:r>
        <w:rPr>
          <w:rFonts w:ascii="Times New Roman" w:hAnsi="Times New Roman" w:cs="Times New Roman"/>
          <w:sz w:val="24"/>
          <w:szCs w:val="24"/>
        </w:rPr>
        <w:t xml:space="preserve">                                                </w:t>
      </w:r>
      <w:r w:rsidR="00626847">
        <w:rPr>
          <w:rFonts w:ascii="Times New Roman" w:hAnsi="Times New Roman" w:cs="Times New Roman"/>
          <w:sz w:val="24"/>
          <w:szCs w:val="24"/>
        </w:rPr>
        <w:t xml:space="preserve">   </w:t>
      </w:r>
      <w:r w:rsidR="00626847" w:rsidRPr="00626847">
        <w:rPr>
          <w:rFonts w:ascii="Times New Roman" w:hAnsi="Times New Roman" w:cs="Times New Roman"/>
          <w:b/>
          <w:bCs/>
          <w:sz w:val="18"/>
          <w:szCs w:val="18"/>
        </w:rPr>
        <w:t>Beam weight coefficient loading scheme</w:t>
      </w:r>
    </w:p>
    <w:p w14:paraId="4D8BD4D7" w14:textId="672D7F95" w:rsidR="003E55DE" w:rsidRPr="00A632FF" w:rsidRDefault="00A50415" w:rsidP="00887194">
      <w:pPr>
        <w:jc w:val="both"/>
        <w:rPr>
          <w:rFonts w:ascii="Times New Roman" w:hAnsi="Times New Roman" w:cs="Times New Roman"/>
          <w:sz w:val="24"/>
          <w:szCs w:val="24"/>
        </w:rPr>
      </w:pPr>
      <w:r w:rsidRPr="00A632FF">
        <w:rPr>
          <w:rFonts w:ascii="Times New Roman" w:hAnsi="Times New Roman" w:cs="Times New Roman"/>
          <w:sz w:val="24"/>
          <w:szCs w:val="24"/>
        </w:rPr>
        <w:t xml:space="preserve">The scheme of loading beam weight vector coefficients is presented here. </w:t>
      </w:r>
      <w:r w:rsidR="00887194" w:rsidRPr="00A632FF">
        <w:rPr>
          <w:rFonts w:ascii="Times New Roman" w:hAnsi="Times New Roman" w:cs="Times New Roman"/>
          <w:sz w:val="24"/>
          <w:szCs w:val="24"/>
        </w:rPr>
        <w:t>One beam weight vector consists of 8 coefficients that must be read from Beam cache and set to input of the corresponded complex multiplier at a certain point in time. 16 registers are used for those purposes. 8 PRE_FF registers are connected in a daisy chain</w:t>
      </w:r>
      <w:r w:rsidR="0093748C" w:rsidRPr="00A632FF">
        <w:rPr>
          <w:rFonts w:ascii="Times New Roman" w:hAnsi="Times New Roman" w:cs="Times New Roman"/>
          <w:sz w:val="24"/>
          <w:szCs w:val="24"/>
        </w:rPr>
        <w:t xml:space="preserve">. </w:t>
      </w:r>
      <w:r w:rsidR="00887194" w:rsidRPr="00A632FF">
        <w:rPr>
          <w:rFonts w:ascii="Times New Roman" w:hAnsi="Times New Roman" w:cs="Times New Roman"/>
          <w:sz w:val="24"/>
          <w:szCs w:val="24"/>
        </w:rPr>
        <w:t>for coefficients loading simplification. Input port of the first PRE_FF 0 register is connected to Beam Cache output. Input ports of the PRE_FF (N) registers are connected to the output of the previous PRE_FF</w:t>
      </w:r>
      <w:r w:rsidR="00A632FF">
        <w:rPr>
          <w:rFonts w:ascii="Times New Roman" w:hAnsi="Times New Roman" w:cs="Times New Roman"/>
          <w:sz w:val="24"/>
          <w:szCs w:val="24"/>
        </w:rPr>
        <w:t xml:space="preserve"> </w:t>
      </w:r>
      <w:r w:rsidR="00887194" w:rsidRPr="00A632FF">
        <w:rPr>
          <w:rFonts w:ascii="Times New Roman" w:hAnsi="Times New Roman" w:cs="Times New Roman"/>
          <w:sz w:val="24"/>
          <w:szCs w:val="24"/>
        </w:rPr>
        <w:t>(N-1) in the chain, where N &gt; 0. So, loading of 8 beam weight coefficients takes at least 8 clock cycles. 8 BW_FF registers are connected to PRE_FF flip-flops and updates their value on bw_upd signal.</w:t>
      </w:r>
      <w:r w:rsidR="00A632FF">
        <w:rPr>
          <w:rFonts w:ascii="Times New Roman" w:hAnsi="Times New Roman" w:cs="Times New Roman"/>
          <w:sz w:val="24"/>
          <w:szCs w:val="24"/>
        </w:rPr>
        <w:t xml:space="preserve"> </w:t>
      </w:r>
    </w:p>
    <w:p w14:paraId="4C9B6075" w14:textId="4179649E" w:rsidR="00E6305A" w:rsidRPr="003273DE" w:rsidRDefault="000655A6" w:rsidP="00E6305A">
      <w:pPr>
        <w:jc w:val="both"/>
        <w:rPr>
          <w:rFonts w:ascii="Times New Roman" w:hAnsi="Times New Roman" w:cs="Times New Roman"/>
          <w:sz w:val="24"/>
          <w:szCs w:val="24"/>
        </w:rPr>
      </w:pPr>
      <w:r w:rsidRPr="003273DE">
        <w:rPr>
          <w:rFonts w:ascii="Times New Roman" w:hAnsi="Times New Roman" w:cs="Times New Roman"/>
          <w:sz w:val="24"/>
          <w:szCs w:val="24"/>
        </w:rPr>
        <w:t>The first round of summation products is calculated by DL Beam CMAC module as mentioned above. The rest rounds are performed by DL Beam Adder module.</w:t>
      </w:r>
    </w:p>
    <w:p w14:paraId="0ADCCD49" w14:textId="5936106B" w:rsidR="004A1692" w:rsidRDefault="001A3BE9" w:rsidP="00E6305A">
      <w:pPr>
        <w:jc w:val="both"/>
      </w:pPr>
      <w:r>
        <w:t xml:space="preserve">                      </w:t>
      </w:r>
      <w:r>
        <w:object w:dxaOrig="14053" w:dyaOrig="5833" w14:anchorId="6969DFDD">
          <v:shape id="_x0000_i1031" type="#_x0000_t75" style="width:375.25pt;height:154.9pt" o:ole="">
            <v:imagedata r:id="rId36" o:title=""/>
          </v:shape>
          <o:OLEObject Type="Embed" ProgID="Visio.Drawing.15" ShapeID="_x0000_i1031" DrawAspect="Content" ObjectID="_1730820518" r:id="rId37"/>
        </w:object>
      </w:r>
      <w:r>
        <w:t xml:space="preserve"> </w:t>
      </w:r>
    </w:p>
    <w:p w14:paraId="6B3027C9" w14:textId="58402AAC" w:rsidR="004A1692" w:rsidRPr="001F58AA" w:rsidRDefault="004A1692" w:rsidP="00E6305A">
      <w:pPr>
        <w:jc w:val="both"/>
        <w:rPr>
          <w:rFonts w:ascii="Times New Roman" w:hAnsi="Times New Roman" w:cs="Times New Roman"/>
          <w:b/>
          <w:bCs/>
          <w:sz w:val="18"/>
          <w:szCs w:val="18"/>
        </w:rPr>
      </w:pPr>
      <w:r w:rsidRPr="001F58AA">
        <w:rPr>
          <w:rFonts w:ascii="Times New Roman" w:hAnsi="Times New Roman" w:cs="Times New Roman"/>
          <w:b/>
          <w:bCs/>
          <w:sz w:val="18"/>
          <w:szCs w:val="18"/>
        </w:rPr>
        <w:t xml:space="preserve">                                                   </w:t>
      </w:r>
      <w:r w:rsidR="001F58AA">
        <w:rPr>
          <w:rFonts w:ascii="Times New Roman" w:hAnsi="Times New Roman" w:cs="Times New Roman"/>
          <w:b/>
          <w:bCs/>
          <w:sz w:val="18"/>
          <w:szCs w:val="18"/>
        </w:rPr>
        <w:t xml:space="preserve">                            </w:t>
      </w:r>
      <w:r w:rsidRPr="001F58AA">
        <w:rPr>
          <w:rFonts w:ascii="Times New Roman" w:hAnsi="Times New Roman" w:cs="Times New Roman"/>
          <w:b/>
          <w:bCs/>
          <w:sz w:val="18"/>
          <w:szCs w:val="18"/>
        </w:rPr>
        <w:t xml:space="preserve"> </w:t>
      </w:r>
      <w:r w:rsidR="001F58AA" w:rsidRPr="001F58AA">
        <w:rPr>
          <w:rFonts w:ascii="Times New Roman" w:hAnsi="Times New Roman" w:cs="Times New Roman"/>
          <w:b/>
          <w:bCs/>
          <w:sz w:val="18"/>
          <w:szCs w:val="18"/>
        </w:rPr>
        <w:t>DL Beam Adder scheme</w:t>
      </w:r>
    </w:p>
    <w:p w14:paraId="5960A371" w14:textId="70E28B3B" w:rsidR="003273DE" w:rsidRDefault="00B55AFA" w:rsidP="00E6305A">
      <w:pPr>
        <w:jc w:val="both"/>
        <w:rPr>
          <w:rFonts w:ascii="Times New Roman" w:hAnsi="Times New Roman" w:cs="Times New Roman"/>
          <w:sz w:val="24"/>
          <w:szCs w:val="24"/>
        </w:rPr>
      </w:pPr>
      <w:r w:rsidRPr="006674A7">
        <w:rPr>
          <w:rFonts w:ascii="Times New Roman" w:hAnsi="Times New Roman" w:cs="Times New Roman"/>
          <w:sz w:val="24"/>
          <w:szCs w:val="24"/>
        </w:rPr>
        <w:t xml:space="preserve">DL Beam Adder consists of 3 DSP48E2 blocks that calculate the sum of four elements per each I and Q component. SIMD mode of DSP48E2 block is used that allows to calculate 2 sums per one clock cycle in </w:t>
      </w:r>
      <w:r w:rsidR="006674A7" w:rsidRPr="006674A7">
        <w:rPr>
          <w:rFonts w:ascii="Times New Roman" w:hAnsi="Times New Roman" w:cs="Times New Roman"/>
          <w:sz w:val="24"/>
          <w:szCs w:val="24"/>
        </w:rPr>
        <w:t>parallel and reduce the required number of DSP blocks.</w:t>
      </w:r>
      <w:r w:rsidR="00151A85">
        <w:rPr>
          <w:rFonts w:ascii="Times New Roman" w:hAnsi="Times New Roman" w:cs="Times New Roman"/>
          <w:sz w:val="24"/>
          <w:szCs w:val="24"/>
        </w:rPr>
        <w:t xml:space="preserve"> </w:t>
      </w:r>
      <w:r w:rsidR="00151A85" w:rsidRPr="00151A85">
        <w:rPr>
          <w:rFonts w:ascii="Times New Roman" w:hAnsi="Times New Roman" w:cs="Times New Roman"/>
          <w:sz w:val="24"/>
          <w:szCs w:val="24"/>
        </w:rPr>
        <w:t>The matrix multiplication result is clipped and shifted to the right according to fixed point arithmetic parameters</w:t>
      </w:r>
      <w:r w:rsidR="00151A85">
        <w:rPr>
          <w:rFonts w:ascii="Times New Roman" w:hAnsi="Times New Roman" w:cs="Times New Roman"/>
          <w:sz w:val="24"/>
          <w:szCs w:val="24"/>
        </w:rPr>
        <w:t>.</w:t>
      </w:r>
    </w:p>
    <w:p w14:paraId="5BA7D9BF" w14:textId="56B746C2" w:rsidR="00151A85" w:rsidRDefault="00F06903" w:rsidP="00E6305A">
      <w:pPr>
        <w:jc w:val="both"/>
        <w:rPr>
          <w:lang w:val="ru-RU"/>
        </w:rPr>
      </w:pPr>
      <w:r w:rsidRPr="001C4608">
        <w:rPr>
          <w:lang w:val="ru-RU"/>
        </w:rPr>
        <w:object w:dxaOrig="25905" w:dyaOrig="5550" w14:anchorId="7B145DB7">
          <v:shape id="_x0000_i1032" type="#_x0000_t75" style="width:474pt;height:101.45pt" o:ole="">
            <v:imagedata r:id="rId38" o:title=""/>
          </v:shape>
          <o:OLEObject Type="Embed" ProgID="Visio.Drawing.15" ShapeID="_x0000_i1032" DrawAspect="Content" ObjectID="_1730820519" r:id="rId39"/>
        </w:object>
      </w:r>
    </w:p>
    <w:p w14:paraId="50227524" w14:textId="56E285BB" w:rsidR="00F74B2E" w:rsidRDefault="00F74B2E" w:rsidP="00E6305A">
      <w:pPr>
        <w:jc w:val="both"/>
        <w:rPr>
          <w:rFonts w:ascii="Times New Roman" w:hAnsi="Times New Roman" w:cs="Times New Roman"/>
          <w:b/>
          <w:bCs/>
          <w:sz w:val="18"/>
          <w:szCs w:val="18"/>
        </w:rPr>
      </w:pPr>
      <w:r w:rsidRPr="00F74B2E">
        <w:rPr>
          <w:rFonts w:ascii="Times New Roman" w:hAnsi="Times New Roman" w:cs="Times New Roman"/>
          <w:b/>
          <w:bCs/>
          <w:sz w:val="18"/>
          <w:szCs w:val="18"/>
        </w:rPr>
        <w:t xml:space="preserve">                                                              DL beamforming signal processing scheme</w:t>
      </w:r>
    </w:p>
    <w:p w14:paraId="4B3129E1" w14:textId="6228CEBA" w:rsidR="00F74B2E" w:rsidRDefault="009C7A82" w:rsidP="00E6305A">
      <w:pPr>
        <w:jc w:val="both"/>
        <w:rPr>
          <w:rFonts w:ascii="Times New Roman" w:hAnsi="Times New Roman" w:cs="Times New Roman"/>
          <w:sz w:val="24"/>
          <w:szCs w:val="24"/>
        </w:rPr>
      </w:pPr>
      <w:r w:rsidRPr="009C7A82">
        <w:rPr>
          <w:rFonts w:ascii="Times New Roman" w:hAnsi="Times New Roman" w:cs="Times New Roman"/>
          <w:sz w:val="24"/>
          <w:szCs w:val="24"/>
        </w:rPr>
        <w:t>Input width of SS data samples is 16 bit and assumed signed representation and the fixed-point format of Q(16,14). Beam weights coefficients are signed and have a width of 12 bits. The fixed-point format of beam weight coefficients is Q(12,10). Data samples are multiplied with beam weight coefficients and are divided to 32 after the first round of summation fitting the result to 21 bits. This truncation in the middle is required for usage of the DSP48E2 SIMD mode during all rounds of summation. The result after the third round uses 23 bit and is converted to the required output width of 15 bits by dividing by AD1. Samples of antenna port signal have the fixed point format of Q(15,12) that matches to OFDM modulator requirements of the optimal input scale.</w:t>
      </w:r>
    </w:p>
    <w:p w14:paraId="5CBE5FE3" w14:textId="45137339" w:rsidR="00275BC9" w:rsidRDefault="009213B9" w:rsidP="00E6305A">
      <w:pPr>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708EB3A5" wp14:editId="356DE590">
            <wp:extent cx="3962400" cy="2783711"/>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40" cstate="print">
                      <a:extLst>
                        <a:ext uri="{28A0092B-C50C-407E-A947-70E740481C1C}">
                          <a14:useLocalDpi xmlns:a14="http://schemas.microsoft.com/office/drawing/2010/main" val="0"/>
                        </a:ext>
                      </a:extLst>
                    </a:blip>
                    <a:srcRect l="28473" t="23242" r="19012" b="11168"/>
                    <a:stretch/>
                  </pic:blipFill>
                  <pic:spPr bwMode="auto">
                    <a:xfrm>
                      <a:off x="0" y="0"/>
                      <a:ext cx="3975914" cy="2793205"/>
                    </a:xfrm>
                    <a:prstGeom prst="rect">
                      <a:avLst/>
                    </a:prstGeom>
                    <a:ln>
                      <a:noFill/>
                    </a:ln>
                    <a:extLst>
                      <a:ext uri="{53640926-AAD7-44D8-BBD7-CCE9431645EC}">
                        <a14:shadowObscured xmlns:a14="http://schemas.microsoft.com/office/drawing/2010/main"/>
                      </a:ext>
                    </a:extLst>
                  </pic:spPr>
                </pic:pic>
              </a:graphicData>
            </a:graphic>
          </wp:inline>
        </w:drawing>
      </w:r>
    </w:p>
    <w:p w14:paraId="1638318B" w14:textId="3D7AD4E9" w:rsidR="00A6738D" w:rsidRDefault="00A6738D" w:rsidP="00E6305A">
      <w:pPr>
        <w:jc w:val="both"/>
        <w:rPr>
          <w:rFonts w:ascii="Times New Roman" w:hAnsi="Times New Roman" w:cs="Times New Roman"/>
          <w:b/>
          <w:bCs/>
          <w:sz w:val="18"/>
          <w:szCs w:val="18"/>
        </w:rPr>
      </w:pPr>
      <w:r>
        <w:rPr>
          <w:rFonts w:ascii="Times New Roman" w:hAnsi="Times New Roman" w:cs="Times New Roman"/>
          <w:sz w:val="24"/>
          <w:szCs w:val="24"/>
        </w:rPr>
        <w:t xml:space="preserve">                                                        </w:t>
      </w:r>
      <w:r>
        <w:rPr>
          <w:rFonts w:ascii="Times New Roman" w:hAnsi="Times New Roman" w:cs="Times New Roman"/>
          <w:b/>
          <w:bCs/>
          <w:sz w:val="18"/>
          <w:szCs w:val="18"/>
        </w:rPr>
        <w:t>MAC Top Processing Flowchart</w:t>
      </w:r>
    </w:p>
    <w:p w14:paraId="109A0606" w14:textId="77777777" w:rsidR="00553F6C" w:rsidRDefault="0089682F" w:rsidP="00553F6C">
      <w:pPr>
        <w:jc w:val="both"/>
        <w:rPr>
          <w:rFonts w:ascii="Times New Roman" w:hAnsi="Times New Roman" w:cs="Times New Roman"/>
          <w:sz w:val="24"/>
          <w:szCs w:val="24"/>
        </w:rPr>
      </w:pPr>
      <w:r w:rsidRPr="0089682F">
        <w:rPr>
          <w:rFonts w:ascii="Times New Roman" w:hAnsi="Times New Roman" w:cs="Times New Roman"/>
          <w:sz w:val="24"/>
          <w:szCs w:val="24"/>
        </w:rPr>
        <w:t>In this MAC emulator, along with IQ data inputs and output data streams, output data stream mux’s created. The MAC data inputs are given to pi/2 phase rotation emulation process. In this process, data inputs are loaded into data stream mux’s with phase rotation method. After that using delay line register module, data output stream mux’s loaded into output data stream signals.</w:t>
      </w:r>
      <w:r w:rsidR="00553F6C">
        <w:rPr>
          <w:rFonts w:ascii="Times New Roman" w:hAnsi="Times New Roman" w:cs="Times New Roman"/>
          <w:sz w:val="24"/>
          <w:szCs w:val="24"/>
        </w:rPr>
        <w:t xml:space="preserve"> </w:t>
      </w:r>
    </w:p>
    <w:p w14:paraId="4D92FC41" w14:textId="6FE9E296" w:rsidR="0089682F" w:rsidRDefault="00553F6C" w:rsidP="0089682F">
      <w:pPr>
        <w:jc w:val="both"/>
        <w:rPr>
          <w:rFonts w:ascii="Times New Roman" w:hAnsi="Times New Roman" w:cs="Times New Roman"/>
          <w:sz w:val="24"/>
          <w:szCs w:val="24"/>
        </w:rPr>
      </w:pPr>
      <w:r w:rsidRPr="00BE02D1">
        <w:rPr>
          <w:rFonts w:ascii="Times New Roman" w:hAnsi="Times New Roman" w:cs="Times New Roman"/>
          <w:sz w:val="24"/>
          <w:szCs w:val="24"/>
        </w:rPr>
        <w:t xml:space="preserve">The TX DMA signal generator is a test signal generator used for debug purposes with the test signal stored in PS DDR at input interfaces. By enabling the TM_SIG_GEN_EN, the generated output test signal connected to the MAC module, </w:t>
      </w:r>
      <w:r>
        <w:rPr>
          <w:rFonts w:ascii="Times New Roman" w:hAnsi="Times New Roman" w:cs="Times New Roman"/>
          <w:sz w:val="24"/>
          <w:szCs w:val="24"/>
        </w:rPr>
        <w:t>otherwise</w:t>
      </w:r>
      <w:r w:rsidRPr="00BE02D1">
        <w:rPr>
          <w:rFonts w:ascii="Times New Roman" w:hAnsi="Times New Roman" w:cs="Times New Roman"/>
          <w:sz w:val="24"/>
          <w:szCs w:val="24"/>
        </w:rPr>
        <w:t xml:space="preserve"> ORAN output signal </w:t>
      </w:r>
      <w:r>
        <w:rPr>
          <w:rFonts w:ascii="Times New Roman" w:hAnsi="Times New Roman" w:cs="Times New Roman"/>
          <w:sz w:val="24"/>
          <w:szCs w:val="24"/>
        </w:rPr>
        <w:t xml:space="preserve">connected </w:t>
      </w:r>
      <w:r w:rsidRPr="00BE02D1">
        <w:rPr>
          <w:rFonts w:ascii="Times New Roman" w:hAnsi="Times New Roman" w:cs="Times New Roman"/>
          <w:sz w:val="24"/>
          <w:szCs w:val="24"/>
        </w:rPr>
        <w:t>which is coming through DSPU.</w:t>
      </w:r>
    </w:p>
    <w:p w14:paraId="7AA692BE" w14:textId="77777777" w:rsidR="00846BAE" w:rsidRPr="0089682F" w:rsidRDefault="00846BAE" w:rsidP="0089682F">
      <w:pPr>
        <w:jc w:val="both"/>
        <w:rPr>
          <w:rFonts w:ascii="Times New Roman" w:hAnsi="Times New Roman" w:cs="Times New Roman"/>
          <w:sz w:val="24"/>
          <w:szCs w:val="24"/>
        </w:rPr>
      </w:pPr>
    </w:p>
    <w:p w14:paraId="247D35E5" w14:textId="77777777" w:rsidR="001A3BE9" w:rsidRDefault="001A3BE9" w:rsidP="00E6305A">
      <w:pPr>
        <w:jc w:val="both"/>
        <w:rPr>
          <w:rFonts w:ascii="Times New Roman" w:hAnsi="Times New Roman" w:cs="Times New Roman"/>
          <w:b/>
          <w:bCs/>
          <w:color w:val="7030A0"/>
          <w:sz w:val="24"/>
          <w:szCs w:val="24"/>
        </w:rPr>
      </w:pPr>
    </w:p>
    <w:p w14:paraId="2C46C0FE" w14:textId="0A20B99B" w:rsidR="00A6738D" w:rsidRDefault="00C86798" w:rsidP="00E6305A">
      <w:pPr>
        <w:jc w:val="both"/>
        <w:rPr>
          <w:rFonts w:ascii="Times New Roman" w:hAnsi="Times New Roman" w:cs="Times New Roman"/>
          <w:b/>
          <w:bCs/>
          <w:color w:val="7030A0"/>
          <w:sz w:val="24"/>
          <w:szCs w:val="24"/>
        </w:rPr>
      </w:pPr>
      <w:r>
        <w:rPr>
          <w:rFonts w:ascii="Times New Roman" w:hAnsi="Times New Roman" w:cs="Times New Roman"/>
          <w:b/>
          <w:bCs/>
          <w:color w:val="7030A0"/>
          <w:sz w:val="24"/>
          <w:szCs w:val="24"/>
        </w:rPr>
        <w:t xml:space="preserve">5.4. </w:t>
      </w:r>
      <w:r w:rsidRPr="00C86798">
        <w:rPr>
          <w:rFonts w:ascii="Times New Roman" w:hAnsi="Times New Roman" w:cs="Times New Roman"/>
          <w:b/>
          <w:bCs/>
          <w:color w:val="7030A0"/>
          <w:sz w:val="24"/>
          <w:szCs w:val="24"/>
        </w:rPr>
        <w:t>L</w:t>
      </w:r>
      <w:r w:rsidR="00626EA4" w:rsidRPr="00C86798">
        <w:rPr>
          <w:rFonts w:ascii="Times New Roman" w:hAnsi="Times New Roman" w:cs="Times New Roman"/>
          <w:b/>
          <w:bCs/>
          <w:color w:val="7030A0"/>
          <w:sz w:val="24"/>
          <w:szCs w:val="24"/>
        </w:rPr>
        <w:t xml:space="preserve">ist of </w:t>
      </w:r>
      <w:r w:rsidRPr="00C86798">
        <w:rPr>
          <w:rFonts w:ascii="Times New Roman" w:hAnsi="Times New Roman" w:cs="Times New Roman"/>
          <w:b/>
          <w:bCs/>
          <w:color w:val="7030A0"/>
          <w:sz w:val="24"/>
          <w:szCs w:val="24"/>
        </w:rPr>
        <w:t>F</w:t>
      </w:r>
      <w:r w:rsidR="00626EA4" w:rsidRPr="00C86798">
        <w:rPr>
          <w:rFonts w:ascii="Times New Roman" w:hAnsi="Times New Roman" w:cs="Times New Roman"/>
          <w:b/>
          <w:bCs/>
          <w:color w:val="7030A0"/>
          <w:sz w:val="24"/>
          <w:szCs w:val="24"/>
        </w:rPr>
        <w:t>iles</w:t>
      </w:r>
    </w:p>
    <w:p w14:paraId="547B4922" w14:textId="6FC5BBA3" w:rsidR="00DC26B9" w:rsidRDefault="00C86798" w:rsidP="00E6305A">
      <w:pPr>
        <w:jc w:val="both"/>
        <w:rPr>
          <w:rFonts w:ascii="Times New Roman" w:hAnsi="Times New Roman" w:cs="Times New Roman"/>
          <w:sz w:val="24"/>
          <w:szCs w:val="24"/>
        </w:rPr>
      </w:pPr>
      <w:r>
        <w:rPr>
          <w:rFonts w:ascii="Times New Roman" w:hAnsi="Times New Roman" w:cs="Times New Roman"/>
          <w:sz w:val="24"/>
          <w:szCs w:val="24"/>
        </w:rPr>
        <w:t>List of files and corresponding modules used in this project</w:t>
      </w:r>
      <w:r w:rsidR="00DC26B9">
        <w:rPr>
          <w:rFonts w:ascii="Times New Roman" w:hAnsi="Times New Roman" w:cs="Times New Roman"/>
          <w:sz w:val="24"/>
          <w:szCs w:val="24"/>
        </w:rPr>
        <w:t>:</w:t>
      </w:r>
      <w:r w:rsidR="0088433F">
        <w:rPr>
          <w:rFonts w:ascii="Times New Roman" w:hAnsi="Times New Roman" w:cs="Times New Roman"/>
          <w:sz w:val="24"/>
          <w:szCs w:val="24"/>
        </w:rPr>
        <w:t xml:space="preserve"> For detailed chart please open attached excel sheet.</w:t>
      </w:r>
    </w:p>
    <w:p w14:paraId="0FBC42F2" w14:textId="54320F65" w:rsidR="003E7AA1" w:rsidRDefault="00B25FB8" w:rsidP="00E6305A">
      <w:pPr>
        <w:jc w:val="both"/>
        <w:rPr>
          <w:rFonts w:ascii="Times New Roman" w:hAnsi="Times New Roman" w:cs="Times New Roman"/>
          <w:sz w:val="24"/>
          <w:szCs w:val="24"/>
        </w:rPr>
      </w:pPr>
      <w:r>
        <w:object w:dxaOrig="1301" w:dyaOrig="850" w14:anchorId="0CD05A1D">
          <v:shape id="_x0000_i1033" type="#_x0000_t75" style="width:64.9pt;height:42pt" o:ole="">
            <v:imagedata r:id="rId41" o:title=""/>
          </v:shape>
          <o:OLEObject Type="Embed" ProgID="Excel.Sheet.12" ShapeID="_x0000_i1033" DrawAspect="Icon" ObjectID="_1730820520" r:id="rId42"/>
        </w:object>
      </w:r>
    </w:p>
    <w:tbl>
      <w:tblPr>
        <w:tblW w:w="12064" w:type="dxa"/>
        <w:tblLook w:val="04A0" w:firstRow="1" w:lastRow="0" w:firstColumn="1" w:lastColumn="0" w:noHBand="0" w:noVBand="1"/>
      </w:tblPr>
      <w:tblGrid>
        <w:gridCol w:w="642"/>
        <w:gridCol w:w="5021"/>
        <w:gridCol w:w="6677"/>
      </w:tblGrid>
      <w:tr w:rsidR="003E7AA1" w:rsidRPr="003E7AA1" w14:paraId="6292CB20" w14:textId="77777777" w:rsidTr="006540D4">
        <w:trPr>
          <w:trHeight w:val="290"/>
        </w:trPr>
        <w:tc>
          <w:tcPr>
            <w:tcW w:w="642" w:type="dxa"/>
            <w:tcBorders>
              <w:top w:val="nil"/>
              <w:left w:val="nil"/>
              <w:bottom w:val="nil"/>
              <w:right w:val="nil"/>
            </w:tcBorders>
            <w:shd w:val="clear" w:color="000000" w:fill="7030A0"/>
            <w:noWrap/>
            <w:vAlign w:val="bottom"/>
            <w:hideMark/>
          </w:tcPr>
          <w:p w14:paraId="3DCCDF12" w14:textId="77777777" w:rsidR="003E7AA1" w:rsidRPr="003E7AA1" w:rsidRDefault="003E7AA1" w:rsidP="003E7AA1">
            <w:pPr>
              <w:spacing w:after="0" w:line="240" w:lineRule="auto"/>
              <w:rPr>
                <w:rFonts w:ascii="Calibri" w:eastAsia="Times New Roman" w:hAnsi="Calibri" w:cs="Calibri"/>
                <w:b/>
                <w:bCs/>
                <w:color w:val="FFFFFF"/>
                <w:lang w:eastAsia="en-IN"/>
              </w:rPr>
            </w:pPr>
            <w:r w:rsidRPr="003E7AA1">
              <w:rPr>
                <w:rFonts w:ascii="Calibri" w:eastAsia="Times New Roman" w:hAnsi="Calibri" w:cs="Calibri"/>
                <w:b/>
                <w:bCs/>
                <w:color w:val="FFFFFF"/>
                <w:lang w:eastAsia="en-IN"/>
              </w:rPr>
              <w:t>S.No</w:t>
            </w:r>
          </w:p>
        </w:tc>
        <w:tc>
          <w:tcPr>
            <w:tcW w:w="4745" w:type="dxa"/>
            <w:tcBorders>
              <w:top w:val="nil"/>
              <w:left w:val="nil"/>
              <w:bottom w:val="nil"/>
              <w:right w:val="nil"/>
            </w:tcBorders>
            <w:shd w:val="clear" w:color="000000" w:fill="7030A0"/>
            <w:noWrap/>
            <w:vAlign w:val="bottom"/>
            <w:hideMark/>
          </w:tcPr>
          <w:p w14:paraId="77969645" w14:textId="77777777" w:rsidR="003E7AA1" w:rsidRPr="003E7AA1" w:rsidRDefault="003E7AA1" w:rsidP="003E7AA1">
            <w:pPr>
              <w:spacing w:after="0" w:line="240" w:lineRule="auto"/>
              <w:rPr>
                <w:rFonts w:ascii="Calibri" w:eastAsia="Times New Roman" w:hAnsi="Calibri" w:cs="Calibri"/>
                <w:b/>
                <w:bCs/>
                <w:color w:val="FFFFFF"/>
                <w:lang w:eastAsia="en-IN"/>
              </w:rPr>
            </w:pPr>
            <w:r w:rsidRPr="003E7AA1">
              <w:rPr>
                <w:rFonts w:ascii="Calibri" w:eastAsia="Times New Roman" w:hAnsi="Calibri" w:cs="Calibri"/>
                <w:b/>
                <w:bCs/>
                <w:color w:val="FFFFFF"/>
                <w:lang w:eastAsia="en-IN"/>
              </w:rPr>
              <w:t>File Name</w:t>
            </w:r>
          </w:p>
        </w:tc>
        <w:tc>
          <w:tcPr>
            <w:tcW w:w="6677" w:type="dxa"/>
            <w:tcBorders>
              <w:top w:val="nil"/>
              <w:left w:val="nil"/>
              <w:bottom w:val="nil"/>
              <w:right w:val="nil"/>
            </w:tcBorders>
            <w:shd w:val="clear" w:color="000000" w:fill="7030A0"/>
            <w:noWrap/>
            <w:vAlign w:val="bottom"/>
            <w:hideMark/>
          </w:tcPr>
          <w:p w14:paraId="670FC203" w14:textId="77777777" w:rsidR="003E7AA1" w:rsidRPr="003E7AA1" w:rsidRDefault="003E7AA1" w:rsidP="003E7AA1">
            <w:pPr>
              <w:spacing w:after="0" w:line="240" w:lineRule="auto"/>
              <w:rPr>
                <w:rFonts w:ascii="Calibri" w:eastAsia="Times New Roman" w:hAnsi="Calibri" w:cs="Calibri"/>
                <w:b/>
                <w:bCs/>
                <w:color w:val="FFFFFF"/>
                <w:lang w:eastAsia="en-IN"/>
              </w:rPr>
            </w:pPr>
            <w:r w:rsidRPr="003E7AA1">
              <w:rPr>
                <w:rFonts w:ascii="Calibri" w:eastAsia="Times New Roman" w:hAnsi="Calibri" w:cs="Calibri"/>
                <w:b/>
                <w:bCs/>
                <w:color w:val="FFFFFF"/>
                <w:lang w:eastAsia="en-IN"/>
              </w:rPr>
              <w:t>Module Name</w:t>
            </w:r>
          </w:p>
        </w:tc>
      </w:tr>
      <w:tr w:rsidR="003E7AA1" w:rsidRPr="003E7AA1" w14:paraId="402195AB" w14:textId="77777777" w:rsidTr="006540D4">
        <w:trPr>
          <w:trHeight w:val="290"/>
        </w:trPr>
        <w:tc>
          <w:tcPr>
            <w:tcW w:w="6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8762E4"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1</w:t>
            </w:r>
          </w:p>
        </w:tc>
        <w:tc>
          <w:tcPr>
            <w:tcW w:w="4745" w:type="dxa"/>
            <w:tcBorders>
              <w:top w:val="single" w:sz="4" w:space="0" w:color="auto"/>
              <w:left w:val="nil"/>
              <w:bottom w:val="single" w:sz="4" w:space="0" w:color="auto"/>
              <w:right w:val="single" w:sz="4" w:space="0" w:color="auto"/>
            </w:tcBorders>
            <w:shd w:val="clear" w:color="000000" w:fill="FFFFFF"/>
            <w:noWrap/>
            <w:vAlign w:val="bottom"/>
            <w:hideMark/>
          </w:tcPr>
          <w:p w14:paraId="48E99D9E"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mru_beamer_dl_top.sv</w:t>
            </w:r>
          </w:p>
        </w:tc>
        <w:tc>
          <w:tcPr>
            <w:tcW w:w="6677" w:type="dxa"/>
            <w:tcBorders>
              <w:top w:val="single" w:sz="4" w:space="0" w:color="auto"/>
              <w:left w:val="nil"/>
              <w:bottom w:val="single" w:sz="4" w:space="0" w:color="auto"/>
              <w:right w:val="single" w:sz="4" w:space="0" w:color="auto"/>
            </w:tcBorders>
            <w:shd w:val="clear" w:color="auto" w:fill="auto"/>
            <w:noWrap/>
            <w:vAlign w:val="bottom"/>
            <w:hideMark/>
          </w:tcPr>
          <w:p w14:paraId="4550999A"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mru_beamer_dl_top</w:t>
            </w:r>
          </w:p>
        </w:tc>
      </w:tr>
      <w:tr w:rsidR="003E7AA1" w:rsidRPr="003E7AA1" w14:paraId="1342F4C9"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63778A19"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2</w:t>
            </w:r>
          </w:p>
        </w:tc>
        <w:tc>
          <w:tcPr>
            <w:tcW w:w="4745" w:type="dxa"/>
            <w:tcBorders>
              <w:top w:val="nil"/>
              <w:left w:val="nil"/>
              <w:bottom w:val="single" w:sz="4" w:space="0" w:color="auto"/>
              <w:right w:val="single" w:sz="4" w:space="0" w:color="auto"/>
            </w:tcBorders>
            <w:shd w:val="clear" w:color="000000" w:fill="FFFFFF"/>
            <w:noWrap/>
            <w:vAlign w:val="bottom"/>
            <w:hideMark/>
          </w:tcPr>
          <w:p w14:paraId="7BF9DE22"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mru_beamer_dl_dspu_pre_shifter.sv</w:t>
            </w:r>
          </w:p>
        </w:tc>
        <w:tc>
          <w:tcPr>
            <w:tcW w:w="6677" w:type="dxa"/>
            <w:tcBorders>
              <w:top w:val="nil"/>
              <w:left w:val="nil"/>
              <w:bottom w:val="single" w:sz="4" w:space="0" w:color="auto"/>
              <w:right w:val="single" w:sz="4" w:space="0" w:color="auto"/>
            </w:tcBorders>
            <w:shd w:val="clear" w:color="auto" w:fill="auto"/>
            <w:noWrap/>
            <w:vAlign w:val="bottom"/>
            <w:hideMark/>
          </w:tcPr>
          <w:p w14:paraId="3BCBC4A0"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mru_beamer_dl_dspu_pre_shifter</w:t>
            </w:r>
          </w:p>
        </w:tc>
      </w:tr>
      <w:tr w:rsidR="003E7AA1" w:rsidRPr="003E7AA1" w14:paraId="53CAD1E3"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0AB58183"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3</w:t>
            </w:r>
          </w:p>
        </w:tc>
        <w:tc>
          <w:tcPr>
            <w:tcW w:w="4745" w:type="dxa"/>
            <w:tcBorders>
              <w:top w:val="nil"/>
              <w:left w:val="nil"/>
              <w:bottom w:val="single" w:sz="4" w:space="0" w:color="auto"/>
              <w:right w:val="single" w:sz="4" w:space="0" w:color="auto"/>
            </w:tcBorders>
            <w:shd w:val="clear" w:color="000000" w:fill="FFFFFF"/>
            <w:noWrap/>
            <w:vAlign w:val="bottom"/>
            <w:hideMark/>
          </w:tcPr>
          <w:p w14:paraId="703644CC"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mru_beamer_dl_ctrl_top.sv</w:t>
            </w:r>
          </w:p>
        </w:tc>
        <w:tc>
          <w:tcPr>
            <w:tcW w:w="6677" w:type="dxa"/>
            <w:tcBorders>
              <w:top w:val="nil"/>
              <w:left w:val="nil"/>
              <w:bottom w:val="single" w:sz="4" w:space="0" w:color="auto"/>
              <w:right w:val="single" w:sz="4" w:space="0" w:color="auto"/>
            </w:tcBorders>
            <w:shd w:val="clear" w:color="auto" w:fill="auto"/>
            <w:noWrap/>
            <w:vAlign w:val="bottom"/>
            <w:hideMark/>
          </w:tcPr>
          <w:p w14:paraId="6CFA2784"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mru_beamer_dl_framer</w:t>
            </w:r>
          </w:p>
        </w:tc>
      </w:tr>
      <w:tr w:rsidR="003E7AA1" w:rsidRPr="003E7AA1" w14:paraId="6E30B2B8"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26E2D0B3"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4</w:t>
            </w:r>
          </w:p>
        </w:tc>
        <w:tc>
          <w:tcPr>
            <w:tcW w:w="4745" w:type="dxa"/>
            <w:tcBorders>
              <w:top w:val="nil"/>
              <w:left w:val="nil"/>
              <w:bottom w:val="single" w:sz="4" w:space="0" w:color="auto"/>
              <w:right w:val="single" w:sz="4" w:space="0" w:color="auto"/>
            </w:tcBorders>
            <w:shd w:val="clear" w:color="000000" w:fill="FFFFFF"/>
            <w:noWrap/>
            <w:vAlign w:val="bottom"/>
            <w:hideMark/>
          </w:tcPr>
          <w:p w14:paraId="666D37B2"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mru_beamer_dl_framer.sv</w:t>
            </w:r>
          </w:p>
        </w:tc>
        <w:tc>
          <w:tcPr>
            <w:tcW w:w="6677" w:type="dxa"/>
            <w:tcBorders>
              <w:top w:val="nil"/>
              <w:left w:val="nil"/>
              <w:bottom w:val="single" w:sz="4" w:space="0" w:color="auto"/>
              <w:right w:val="single" w:sz="4" w:space="0" w:color="auto"/>
            </w:tcBorders>
            <w:shd w:val="clear" w:color="auto" w:fill="auto"/>
            <w:noWrap/>
            <w:vAlign w:val="bottom"/>
            <w:hideMark/>
          </w:tcPr>
          <w:p w14:paraId="06FE8B3F"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mru_beamer_dl_ctrl_frame</w:t>
            </w:r>
          </w:p>
        </w:tc>
      </w:tr>
      <w:tr w:rsidR="003E7AA1" w:rsidRPr="003E7AA1" w14:paraId="36F6F929"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5D453DF2"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5</w:t>
            </w:r>
          </w:p>
        </w:tc>
        <w:tc>
          <w:tcPr>
            <w:tcW w:w="4745" w:type="dxa"/>
            <w:tcBorders>
              <w:top w:val="nil"/>
              <w:left w:val="nil"/>
              <w:bottom w:val="single" w:sz="4" w:space="0" w:color="auto"/>
              <w:right w:val="single" w:sz="4" w:space="0" w:color="auto"/>
            </w:tcBorders>
            <w:shd w:val="clear" w:color="000000" w:fill="FFFFFF"/>
            <w:noWrap/>
            <w:vAlign w:val="bottom"/>
            <w:hideMark/>
          </w:tcPr>
          <w:p w14:paraId="4466458E"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mru_beamer_dl_out_conv.sv</w:t>
            </w:r>
          </w:p>
        </w:tc>
        <w:tc>
          <w:tcPr>
            <w:tcW w:w="6677" w:type="dxa"/>
            <w:tcBorders>
              <w:top w:val="nil"/>
              <w:left w:val="nil"/>
              <w:bottom w:val="single" w:sz="4" w:space="0" w:color="auto"/>
              <w:right w:val="single" w:sz="4" w:space="0" w:color="auto"/>
            </w:tcBorders>
            <w:shd w:val="clear" w:color="auto" w:fill="auto"/>
            <w:noWrap/>
            <w:vAlign w:val="bottom"/>
            <w:hideMark/>
          </w:tcPr>
          <w:p w14:paraId="22872DDB"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mru_beamer_dl_out_conv</w:t>
            </w:r>
          </w:p>
        </w:tc>
      </w:tr>
      <w:tr w:rsidR="003E7AA1" w:rsidRPr="003E7AA1" w14:paraId="5045BE9F"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3BC16220"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6</w:t>
            </w:r>
          </w:p>
        </w:tc>
        <w:tc>
          <w:tcPr>
            <w:tcW w:w="4745" w:type="dxa"/>
            <w:tcBorders>
              <w:top w:val="nil"/>
              <w:left w:val="nil"/>
              <w:bottom w:val="single" w:sz="4" w:space="0" w:color="auto"/>
              <w:right w:val="single" w:sz="4" w:space="0" w:color="auto"/>
            </w:tcBorders>
            <w:shd w:val="clear" w:color="000000" w:fill="FFFFFF"/>
            <w:noWrap/>
            <w:vAlign w:val="bottom"/>
            <w:hideMark/>
          </w:tcPr>
          <w:p w14:paraId="04DE435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mru_beamer_tm_sig_gen_top.sv</w:t>
            </w:r>
          </w:p>
        </w:tc>
        <w:tc>
          <w:tcPr>
            <w:tcW w:w="6677" w:type="dxa"/>
            <w:tcBorders>
              <w:top w:val="nil"/>
              <w:left w:val="nil"/>
              <w:bottom w:val="single" w:sz="4" w:space="0" w:color="auto"/>
              <w:right w:val="single" w:sz="4" w:space="0" w:color="auto"/>
            </w:tcBorders>
            <w:shd w:val="clear" w:color="auto" w:fill="auto"/>
            <w:noWrap/>
            <w:vAlign w:val="bottom"/>
            <w:hideMark/>
          </w:tcPr>
          <w:p w14:paraId="5DCB032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mru_beamer_tm_sig_gen_top</w:t>
            </w:r>
          </w:p>
        </w:tc>
      </w:tr>
      <w:tr w:rsidR="003E7AA1" w:rsidRPr="003E7AA1" w14:paraId="0621F2E7"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1EAEBB78"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7</w:t>
            </w:r>
          </w:p>
        </w:tc>
        <w:tc>
          <w:tcPr>
            <w:tcW w:w="4745" w:type="dxa"/>
            <w:tcBorders>
              <w:top w:val="nil"/>
              <w:left w:val="nil"/>
              <w:bottom w:val="single" w:sz="4" w:space="0" w:color="auto"/>
              <w:right w:val="single" w:sz="4" w:space="0" w:color="auto"/>
            </w:tcBorders>
            <w:shd w:val="clear" w:color="000000" w:fill="FFFFFF"/>
            <w:noWrap/>
            <w:vAlign w:val="bottom"/>
            <w:hideMark/>
          </w:tcPr>
          <w:p w14:paraId="305ABF0A"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mru_beamer_tm_sig_gen_ctrl.sv</w:t>
            </w:r>
          </w:p>
        </w:tc>
        <w:tc>
          <w:tcPr>
            <w:tcW w:w="6677" w:type="dxa"/>
            <w:tcBorders>
              <w:top w:val="nil"/>
              <w:left w:val="nil"/>
              <w:bottom w:val="single" w:sz="4" w:space="0" w:color="auto"/>
              <w:right w:val="single" w:sz="4" w:space="0" w:color="auto"/>
            </w:tcBorders>
            <w:shd w:val="clear" w:color="auto" w:fill="auto"/>
            <w:noWrap/>
            <w:vAlign w:val="bottom"/>
            <w:hideMark/>
          </w:tcPr>
          <w:p w14:paraId="245FB14F"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mru_beamer_tm_sig_gen_ctrl</w:t>
            </w:r>
          </w:p>
        </w:tc>
      </w:tr>
      <w:tr w:rsidR="003E7AA1" w:rsidRPr="003E7AA1" w14:paraId="081F5C1E"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5F703B2B"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8</w:t>
            </w:r>
          </w:p>
        </w:tc>
        <w:tc>
          <w:tcPr>
            <w:tcW w:w="4745" w:type="dxa"/>
            <w:tcBorders>
              <w:top w:val="nil"/>
              <w:left w:val="nil"/>
              <w:bottom w:val="single" w:sz="4" w:space="0" w:color="auto"/>
              <w:right w:val="single" w:sz="4" w:space="0" w:color="auto"/>
            </w:tcBorders>
            <w:shd w:val="clear" w:color="000000" w:fill="FFFFFF"/>
            <w:noWrap/>
            <w:vAlign w:val="bottom"/>
            <w:hideMark/>
          </w:tcPr>
          <w:p w14:paraId="6F9AC3C0"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mru_beamer_axi_dma_top.sv</w:t>
            </w:r>
          </w:p>
        </w:tc>
        <w:tc>
          <w:tcPr>
            <w:tcW w:w="6677" w:type="dxa"/>
            <w:tcBorders>
              <w:top w:val="nil"/>
              <w:left w:val="nil"/>
              <w:bottom w:val="single" w:sz="4" w:space="0" w:color="auto"/>
              <w:right w:val="single" w:sz="4" w:space="0" w:color="auto"/>
            </w:tcBorders>
            <w:shd w:val="clear" w:color="auto" w:fill="auto"/>
            <w:noWrap/>
            <w:vAlign w:val="bottom"/>
            <w:hideMark/>
          </w:tcPr>
          <w:p w14:paraId="1F548281"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mru_beamer_axi_dma_top</w:t>
            </w:r>
          </w:p>
        </w:tc>
      </w:tr>
      <w:tr w:rsidR="003E7AA1" w:rsidRPr="003E7AA1" w14:paraId="5C0BDFA9"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361DA8CA"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9</w:t>
            </w:r>
          </w:p>
        </w:tc>
        <w:tc>
          <w:tcPr>
            <w:tcW w:w="4745" w:type="dxa"/>
            <w:tcBorders>
              <w:top w:val="nil"/>
              <w:left w:val="nil"/>
              <w:bottom w:val="single" w:sz="4" w:space="0" w:color="auto"/>
              <w:right w:val="single" w:sz="4" w:space="0" w:color="auto"/>
            </w:tcBorders>
            <w:shd w:val="clear" w:color="000000" w:fill="FFFFFF"/>
            <w:noWrap/>
            <w:vAlign w:val="bottom"/>
            <w:hideMark/>
          </w:tcPr>
          <w:p w14:paraId="2AE12892"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mru_beamer_axi_dma_rd.sv</w:t>
            </w:r>
          </w:p>
        </w:tc>
        <w:tc>
          <w:tcPr>
            <w:tcW w:w="6677" w:type="dxa"/>
            <w:tcBorders>
              <w:top w:val="nil"/>
              <w:left w:val="nil"/>
              <w:bottom w:val="single" w:sz="4" w:space="0" w:color="auto"/>
              <w:right w:val="single" w:sz="4" w:space="0" w:color="auto"/>
            </w:tcBorders>
            <w:shd w:val="clear" w:color="auto" w:fill="auto"/>
            <w:noWrap/>
            <w:vAlign w:val="bottom"/>
            <w:hideMark/>
          </w:tcPr>
          <w:p w14:paraId="1ADE450E"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mru_beamer_axi_dma_rd</w:t>
            </w:r>
          </w:p>
        </w:tc>
      </w:tr>
      <w:tr w:rsidR="003E7AA1" w:rsidRPr="003E7AA1" w14:paraId="3FC0AF98"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4E902B5D"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10</w:t>
            </w:r>
          </w:p>
        </w:tc>
        <w:tc>
          <w:tcPr>
            <w:tcW w:w="4745" w:type="dxa"/>
            <w:tcBorders>
              <w:top w:val="nil"/>
              <w:left w:val="nil"/>
              <w:bottom w:val="single" w:sz="4" w:space="0" w:color="auto"/>
              <w:right w:val="single" w:sz="4" w:space="0" w:color="auto"/>
            </w:tcBorders>
            <w:shd w:val="clear" w:color="000000" w:fill="FFFFFF"/>
            <w:noWrap/>
            <w:vAlign w:val="bottom"/>
            <w:hideMark/>
          </w:tcPr>
          <w:p w14:paraId="0BDC67E1"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mru_beamer_axi_dma_rd_shift.sv</w:t>
            </w:r>
          </w:p>
        </w:tc>
        <w:tc>
          <w:tcPr>
            <w:tcW w:w="6677" w:type="dxa"/>
            <w:tcBorders>
              <w:top w:val="nil"/>
              <w:left w:val="nil"/>
              <w:bottom w:val="single" w:sz="4" w:space="0" w:color="auto"/>
              <w:right w:val="single" w:sz="4" w:space="0" w:color="auto"/>
            </w:tcBorders>
            <w:shd w:val="clear" w:color="auto" w:fill="auto"/>
            <w:noWrap/>
            <w:vAlign w:val="bottom"/>
            <w:hideMark/>
          </w:tcPr>
          <w:p w14:paraId="2189D518"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mru_beamer_axi_dma_rd_shift</w:t>
            </w:r>
          </w:p>
        </w:tc>
      </w:tr>
      <w:tr w:rsidR="003E7AA1" w:rsidRPr="003E7AA1" w14:paraId="75ABBE53"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5E1D24B2"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11</w:t>
            </w:r>
          </w:p>
        </w:tc>
        <w:tc>
          <w:tcPr>
            <w:tcW w:w="4745" w:type="dxa"/>
            <w:tcBorders>
              <w:top w:val="nil"/>
              <w:left w:val="nil"/>
              <w:bottom w:val="single" w:sz="4" w:space="0" w:color="auto"/>
              <w:right w:val="single" w:sz="4" w:space="0" w:color="auto"/>
            </w:tcBorders>
            <w:shd w:val="clear" w:color="000000" w:fill="FFFFFF"/>
            <w:noWrap/>
            <w:vAlign w:val="bottom"/>
            <w:hideMark/>
          </w:tcPr>
          <w:p w14:paraId="1F15AFA3"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mru_beamer_axi_dma_rd_fifo.sv</w:t>
            </w:r>
          </w:p>
        </w:tc>
        <w:tc>
          <w:tcPr>
            <w:tcW w:w="6677" w:type="dxa"/>
            <w:tcBorders>
              <w:top w:val="nil"/>
              <w:left w:val="nil"/>
              <w:bottom w:val="single" w:sz="4" w:space="0" w:color="auto"/>
              <w:right w:val="single" w:sz="4" w:space="0" w:color="auto"/>
            </w:tcBorders>
            <w:shd w:val="clear" w:color="auto" w:fill="auto"/>
            <w:noWrap/>
            <w:vAlign w:val="bottom"/>
            <w:hideMark/>
          </w:tcPr>
          <w:p w14:paraId="1DFFB411"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mru_beamer_axi_dma_rd_fifo</w:t>
            </w:r>
          </w:p>
        </w:tc>
      </w:tr>
      <w:tr w:rsidR="003E7AA1" w:rsidRPr="003E7AA1" w14:paraId="44E56E2E"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58B1614C"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12</w:t>
            </w:r>
          </w:p>
        </w:tc>
        <w:tc>
          <w:tcPr>
            <w:tcW w:w="4745" w:type="dxa"/>
            <w:tcBorders>
              <w:top w:val="nil"/>
              <w:left w:val="nil"/>
              <w:bottom w:val="single" w:sz="4" w:space="0" w:color="auto"/>
              <w:right w:val="single" w:sz="4" w:space="0" w:color="auto"/>
            </w:tcBorders>
            <w:shd w:val="clear" w:color="000000" w:fill="FFFFFF"/>
            <w:noWrap/>
            <w:vAlign w:val="bottom"/>
            <w:hideMark/>
          </w:tcPr>
          <w:p w14:paraId="27EE9739"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mru_beamer_axi_s_conv.sv</w:t>
            </w:r>
          </w:p>
        </w:tc>
        <w:tc>
          <w:tcPr>
            <w:tcW w:w="6677" w:type="dxa"/>
            <w:tcBorders>
              <w:top w:val="nil"/>
              <w:left w:val="nil"/>
              <w:bottom w:val="single" w:sz="4" w:space="0" w:color="auto"/>
              <w:right w:val="single" w:sz="4" w:space="0" w:color="auto"/>
            </w:tcBorders>
            <w:shd w:val="clear" w:color="auto" w:fill="auto"/>
            <w:noWrap/>
            <w:vAlign w:val="bottom"/>
            <w:hideMark/>
          </w:tcPr>
          <w:p w14:paraId="072C2DCB"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mru_beamer_axi_s_conv</w:t>
            </w:r>
          </w:p>
        </w:tc>
      </w:tr>
      <w:tr w:rsidR="003E7AA1" w:rsidRPr="003E7AA1" w14:paraId="3679A8F0"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30C0C5B6"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13</w:t>
            </w:r>
          </w:p>
        </w:tc>
        <w:tc>
          <w:tcPr>
            <w:tcW w:w="4745" w:type="dxa"/>
            <w:tcBorders>
              <w:top w:val="nil"/>
              <w:left w:val="nil"/>
              <w:bottom w:val="single" w:sz="4" w:space="0" w:color="auto"/>
              <w:right w:val="single" w:sz="4" w:space="0" w:color="auto"/>
            </w:tcBorders>
            <w:shd w:val="clear" w:color="000000" w:fill="FFFFFF"/>
            <w:noWrap/>
            <w:vAlign w:val="bottom"/>
            <w:hideMark/>
          </w:tcPr>
          <w:p w14:paraId="6E6D9947"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mru_beamer_qam_gen.sv</w:t>
            </w:r>
          </w:p>
        </w:tc>
        <w:tc>
          <w:tcPr>
            <w:tcW w:w="6677" w:type="dxa"/>
            <w:tcBorders>
              <w:top w:val="nil"/>
              <w:left w:val="nil"/>
              <w:bottom w:val="single" w:sz="4" w:space="0" w:color="auto"/>
              <w:right w:val="single" w:sz="4" w:space="0" w:color="auto"/>
            </w:tcBorders>
            <w:shd w:val="clear" w:color="auto" w:fill="auto"/>
            <w:noWrap/>
            <w:vAlign w:val="bottom"/>
            <w:hideMark/>
          </w:tcPr>
          <w:p w14:paraId="7D9E218A"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mru_beamer_qam_gen</w:t>
            </w:r>
          </w:p>
        </w:tc>
      </w:tr>
      <w:tr w:rsidR="003E7AA1" w:rsidRPr="003E7AA1" w14:paraId="628FEE0B"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7452D820"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14</w:t>
            </w:r>
          </w:p>
        </w:tc>
        <w:tc>
          <w:tcPr>
            <w:tcW w:w="4745" w:type="dxa"/>
            <w:tcBorders>
              <w:top w:val="nil"/>
              <w:left w:val="nil"/>
              <w:bottom w:val="single" w:sz="4" w:space="0" w:color="auto"/>
              <w:right w:val="single" w:sz="4" w:space="0" w:color="auto"/>
            </w:tcBorders>
            <w:shd w:val="clear" w:color="000000" w:fill="FFFFFF"/>
            <w:noWrap/>
            <w:vAlign w:val="bottom"/>
            <w:hideMark/>
          </w:tcPr>
          <w:p w14:paraId="293A34C5"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prbs_generator.sv</w:t>
            </w:r>
          </w:p>
        </w:tc>
        <w:tc>
          <w:tcPr>
            <w:tcW w:w="6677" w:type="dxa"/>
            <w:tcBorders>
              <w:top w:val="nil"/>
              <w:left w:val="nil"/>
              <w:bottom w:val="single" w:sz="4" w:space="0" w:color="auto"/>
              <w:right w:val="single" w:sz="4" w:space="0" w:color="auto"/>
            </w:tcBorders>
            <w:shd w:val="clear" w:color="auto" w:fill="auto"/>
            <w:noWrap/>
            <w:vAlign w:val="bottom"/>
            <w:hideMark/>
          </w:tcPr>
          <w:p w14:paraId="390727D5"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prbs_generator</w:t>
            </w:r>
          </w:p>
        </w:tc>
      </w:tr>
      <w:tr w:rsidR="003E7AA1" w:rsidRPr="003E7AA1" w14:paraId="24458EB8"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46AC09C4"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15</w:t>
            </w:r>
          </w:p>
        </w:tc>
        <w:tc>
          <w:tcPr>
            <w:tcW w:w="4745" w:type="dxa"/>
            <w:tcBorders>
              <w:top w:val="nil"/>
              <w:left w:val="nil"/>
              <w:bottom w:val="single" w:sz="4" w:space="0" w:color="auto"/>
              <w:right w:val="single" w:sz="4" w:space="0" w:color="auto"/>
            </w:tcBorders>
            <w:shd w:val="clear" w:color="000000" w:fill="FFFFFF"/>
            <w:noWrap/>
            <w:vAlign w:val="bottom"/>
            <w:hideMark/>
          </w:tcPr>
          <w:p w14:paraId="50FF8203"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mapper_top.sv</w:t>
            </w:r>
          </w:p>
        </w:tc>
        <w:tc>
          <w:tcPr>
            <w:tcW w:w="6677" w:type="dxa"/>
            <w:tcBorders>
              <w:top w:val="nil"/>
              <w:left w:val="nil"/>
              <w:bottom w:val="single" w:sz="4" w:space="0" w:color="auto"/>
              <w:right w:val="single" w:sz="4" w:space="0" w:color="auto"/>
            </w:tcBorders>
            <w:shd w:val="clear" w:color="auto" w:fill="auto"/>
            <w:noWrap/>
            <w:vAlign w:val="bottom"/>
            <w:hideMark/>
          </w:tcPr>
          <w:p w14:paraId="752B96D0"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mapper_top</w:t>
            </w:r>
          </w:p>
        </w:tc>
      </w:tr>
      <w:tr w:rsidR="003E7AA1" w:rsidRPr="003E7AA1" w14:paraId="6CCAAFE9"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1B80E4B7"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16</w:t>
            </w:r>
          </w:p>
        </w:tc>
        <w:tc>
          <w:tcPr>
            <w:tcW w:w="4745" w:type="dxa"/>
            <w:tcBorders>
              <w:top w:val="nil"/>
              <w:left w:val="nil"/>
              <w:bottom w:val="single" w:sz="4" w:space="0" w:color="auto"/>
              <w:right w:val="single" w:sz="4" w:space="0" w:color="auto"/>
            </w:tcBorders>
            <w:shd w:val="clear" w:color="000000" w:fill="FFFFFF"/>
            <w:noWrap/>
            <w:vAlign w:val="bottom"/>
            <w:hideMark/>
          </w:tcPr>
          <w:p w14:paraId="3AD2F8FA"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mapper.sv</w:t>
            </w:r>
          </w:p>
        </w:tc>
        <w:tc>
          <w:tcPr>
            <w:tcW w:w="6677" w:type="dxa"/>
            <w:tcBorders>
              <w:top w:val="nil"/>
              <w:left w:val="nil"/>
              <w:bottom w:val="single" w:sz="4" w:space="0" w:color="auto"/>
              <w:right w:val="single" w:sz="4" w:space="0" w:color="auto"/>
            </w:tcBorders>
            <w:shd w:val="clear" w:color="auto" w:fill="auto"/>
            <w:noWrap/>
            <w:vAlign w:val="bottom"/>
            <w:hideMark/>
          </w:tcPr>
          <w:p w14:paraId="4AA66703"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mapper</w:t>
            </w:r>
          </w:p>
        </w:tc>
      </w:tr>
      <w:tr w:rsidR="003E7AA1" w:rsidRPr="003E7AA1" w14:paraId="6FA19F68"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36CB64F9"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17</w:t>
            </w:r>
          </w:p>
        </w:tc>
        <w:tc>
          <w:tcPr>
            <w:tcW w:w="4745" w:type="dxa"/>
            <w:tcBorders>
              <w:top w:val="nil"/>
              <w:left w:val="nil"/>
              <w:bottom w:val="single" w:sz="4" w:space="0" w:color="auto"/>
              <w:right w:val="single" w:sz="4" w:space="0" w:color="auto"/>
            </w:tcBorders>
            <w:shd w:val="clear" w:color="000000" w:fill="FFFFFF"/>
            <w:noWrap/>
            <w:vAlign w:val="bottom"/>
            <w:hideMark/>
          </w:tcPr>
          <w:p w14:paraId="33ED6A84"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mapper_mult.sv</w:t>
            </w:r>
          </w:p>
        </w:tc>
        <w:tc>
          <w:tcPr>
            <w:tcW w:w="6677" w:type="dxa"/>
            <w:tcBorders>
              <w:top w:val="nil"/>
              <w:left w:val="nil"/>
              <w:bottom w:val="single" w:sz="4" w:space="0" w:color="auto"/>
              <w:right w:val="single" w:sz="4" w:space="0" w:color="auto"/>
            </w:tcBorders>
            <w:shd w:val="clear" w:color="auto" w:fill="auto"/>
            <w:noWrap/>
            <w:vAlign w:val="bottom"/>
            <w:hideMark/>
          </w:tcPr>
          <w:p w14:paraId="361C1D6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mapper_mult</w:t>
            </w:r>
          </w:p>
        </w:tc>
      </w:tr>
      <w:tr w:rsidR="003E7AA1" w:rsidRPr="003E7AA1" w14:paraId="74B7F4E3"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266D5D8E"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18</w:t>
            </w:r>
          </w:p>
        </w:tc>
        <w:tc>
          <w:tcPr>
            <w:tcW w:w="4745" w:type="dxa"/>
            <w:tcBorders>
              <w:top w:val="nil"/>
              <w:left w:val="nil"/>
              <w:bottom w:val="single" w:sz="4" w:space="0" w:color="auto"/>
              <w:right w:val="single" w:sz="4" w:space="0" w:color="auto"/>
            </w:tcBorders>
            <w:shd w:val="clear" w:color="000000" w:fill="FFFFFF"/>
            <w:noWrap/>
            <w:vAlign w:val="bottom"/>
            <w:hideMark/>
          </w:tcPr>
          <w:p w14:paraId="4CAAE554"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mru_beamer_dl_mac_top.sv</w:t>
            </w:r>
          </w:p>
        </w:tc>
        <w:tc>
          <w:tcPr>
            <w:tcW w:w="6677" w:type="dxa"/>
            <w:tcBorders>
              <w:top w:val="nil"/>
              <w:left w:val="nil"/>
              <w:bottom w:val="single" w:sz="4" w:space="0" w:color="auto"/>
              <w:right w:val="single" w:sz="4" w:space="0" w:color="auto"/>
            </w:tcBorders>
            <w:shd w:val="clear" w:color="auto" w:fill="auto"/>
            <w:noWrap/>
            <w:vAlign w:val="bottom"/>
            <w:hideMark/>
          </w:tcPr>
          <w:p w14:paraId="532CB210"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mru_beamer_dl_mac_top</w:t>
            </w:r>
          </w:p>
        </w:tc>
      </w:tr>
      <w:tr w:rsidR="003E7AA1" w:rsidRPr="003E7AA1" w14:paraId="7C1A7289"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503AA9F1"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19</w:t>
            </w:r>
          </w:p>
        </w:tc>
        <w:tc>
          <w:tcPr>
            <w:tcW w:w="4745" w:type="dxa"/>
            <w:tcBorders>
              <w:top w:val="nil"/>
              <w:left w:val="nil"/>
              <w:bottom w:val="single" w:sz="4" w:space="0" w:color="auto"/>
              <w:right w:val="single" w:sz="4" w:space="0" w:color="auto"/>
            </w:tcBorders>
            <w:shd w:val="clear" w:color="000000" w:fill="FFFFFF"/>
            <w:noWrap/>
            <w:vAlign w:val="bottom"/>
            <w:hideMark/>
          </w:tcPr>
          <w:p w14:paraId="75965797"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mru_beamer_dl_mac_core.sv</w:t>
            </w:r>
          </w:p>
        </w:tc>
        <w:tc>
          <w:tcPr>
            <w:tcW w:w="6677" w:type="dxa"/>
            <w:tcBorders>
              <w:top w:val="nil"/>
              <w:left w:val="nil"/>
              <w:bottom w:val="single" w:sz="4" w:space="0" w:color="auto"/>
              <w:right w:val="single" w:sz="4" w:space="0" w:color="auto"/>
            </w:tcBorders>
            <w:shd w:val="clear" w:color="auto" w:fill="auto"/>
            <w:noWrap/>
            <w:vAlign w:val="bottom"/>
            <w:hideMark/>
          </w:tcPr>
          <w:p w14:paraId="23AB4247"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mru_beamer_dl_mac_core</w:t>
            </w:r>
          </w:p>
        </w:tc>
      </w:tr>
      <w:tr w:rsidR="003E7AA1" w:rsidRPr="003E7AA1" w14:paraId="2725C6CC"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1DA8DC52"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20</w:t>
            </w:r>
          </w:p>
        </w:tc>
        <w:tc>
          <w:tcPr>
            <w:tcW w:w="4745" w:type="dxa"/>
            <w:tcBorders>
              <w:top w:val="nil"/>
              <w:left w:val="nil"/>
              <w:bottom w:val="single" w:sz="4" w:space="0" w:color="auto"/>
              <w:right w:val="single" w:sz="4" w:space="0" w:color="auto"/>
            </w:tcBorders>
            <w:shd w:val="clear" w:color="000000" w:fill="FFFFFF"/>
            <w:noWrap/>
            <w:vAlign w:val="bottom"/>
            <w:hideMark/>
          </w:tcPr>
          <w:p w14:paraId="7218F4A7"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mru_beamer_dl_mac_beam_cache_kss.sv</w:t>
            </w:r>
          </w:p>
        </w:tc>
        <w:tc>
          <w:tcPr>
            <w:tcW w:w="6677" w:type="dxa"/>
            <w:tcBorders>
              <w:top w:val="nil"/>
              <w:left w:val="nil"/>
              <w:bottom w:val="single" w:sz="4" w:space="0" w:color="auto"/>
              <w:right w:val="single" w:sz="4" w:space="0" w:color="auto"/>
            </w:tcBorders>
            <w:shd w:val="clear" w:color="auto" w:fill="auto"/>
            <w:noWrap/>
            <w:vAlign w:val="bottom"/>
            <w:hideMark/>
          </w:tcPr>
          <w:p w14:paraId="426E93B8"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mru_beamer_dl_mac_beam_cache_kss</w:t>
            </w:r>
          </w:p>
        </w:tc>
      </w:tr>
      <w:tr w:rsidR="003E7AA1" w:rsidRPr="003E7AA1" w14:paraId="0FB3B5FA"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6F48487D"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21</w:t>
            </w:r>
          </w:p>
        </w:tc>
        <w:tc>
          <w:tcPr>
            <w:tcW w:w="4745" w:type="dxa"/>
            <w:tcBorders>
              <w:top w:val="nil"/>
              <w:left w:val="nil"/>
              <w:bottom w:val="single" w:sz="4" w:space="0" w:color="auto"/>
              <w:right w:val="single" w:sz="4" w:space="0" w:color="auto"/>
            </w:tcBorders>
            <w:shd w:val="clear" w:color="000000" w:fill="FFFFFF"/>
            <w:noWrap/>
            <w:vAlign w:val="bottom"/>
            <w:hideMark/>
          </w:tcPr>
          <w:p w14:paraId="4311CF15"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mru_beamer_dl_mac_beam_cache_ss_unit.sv</w:t>
            </w:r>
          </w:p>
        </w:tc>
        <w:tc>
          <w:tcPr>
            <w:tcW w:w="6677" w:type="dxa"/>
            <w:tcBorders>
              <w:top w:val="nil"/>
              <w:left w:val="nil"/>
              <w:bottom w:val="single" w:sz="4" w:space="0" w:color="auto"/>
              <w:right w:val="single" w:sz="4" w:space="0" w:color="auto"/>
            </w:tcBorders>
            <w:shd w:val="clear" w:color="auto" w:fill="auto"/>
            <w:noWrap/>
            <w:vAlign w:val="bottom"/>
            <w:hideMark/>
          </w:tcPr>
          <w:p w14:paraId="1D423338"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mru_beamer_dl_mac_beam_cache_ss_unit</w:t>
            </w:r>
          </w:p>
        </w:tc>
      </w:tr>
      <w:tr w:rsidR="003E7AA1" w:rsidRPr="003E7AA1" w14:paraId="2A492AFB"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7C58E7FF"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22</w:t>
            </w:r>
          </w:p>
        </w:tc>
        <w:tc>
          <w:tcPr>
            <w:tcW w:w="4745" w:type="dxa"/>
            <w:tcBorders>
              <w:top w:val="nil"/>
              <w:left w:val="nil"/>
              <w:bottom w:val="single" w:sz="4" w:space="0" w:color="auto"/>
              <w:right w:val="single" w:sz="4" w:space="0" w:color="auto"/>
            </w:tcBorders>
            <w:shd w:val="clear" w:color="000000" w:fill="FFFFFF"/>
            <w:noWrap/>
            <w:vAlign w:val="bottom"/>
            <w:hideMark/>
          </w:tcPr>
          <w:p w14:paraId="79C919F8"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mru_beamer_dl_mac_kss_nap.sv</w:t>
            </w:r>
          </w:p>
        </w:tc>
        <w:tc>
          <w:tcPr>
            <w:tcW w:w="6677" w:type="dxa"/>
            <w:tcBorders>
              <w:top w:val="nil"/>
              <w:left w:val="nil"/>
              <w:bottom w:val="single" w:sz="4" w:space="0" w:color="auto"/>
              <w:right w:val="single" w:sz="4" w:space="0" w:color="auto"/>
            </w:tcBorders>
            <w:shd w:val="clear" w:color="auto" w:fill="auto"/>
            <w:noWrap/>
            <w:vAlign w:val="bottom"/>
            <w:hideMark/>
          </w:tcPr>
          <w:p w14:paraId="32F63482"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mru_beamer_dl_mac_kss_nap</w:t>
            </w:r>
          </w:p>
        </w:tc>
      </w:tr>
      <w:tr w:rsidR="003E7AA1" w:rsidRPr="003E7AA1" w14:paraId="00939336"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5402AB29"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23</w:t>
            </w:r>
          </w:p>
        </w:tc>
        <w:tc>
          <w:tcPr>
            <w:tcW w:w="4745" w:type="dxa"/>
            <w:tcBorders>
              <w:top w:val="nil"/>
              <w:left w:val="nil"/>
              <w:bottom w:val="single" w:sz="4" w:space="0" w:color="auto"/>
              <w:right w:val="single" w:sz="4" w:space="0" w:color="auto"/>
            </w:tcBorders>
            <w:shd w:val="clear" w:color="000000" w:fill="FFFFFF"/>
            <w:noWrap/>
            <w:vAlign w:val="bottom"/>
            <w:hideMark/>
          </w:tcPr>
          <w:p w14:paraId="056D24C8"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mru_beamer_dl_mac_kss_1ap.sv</w:t>
            </w:r>
          </w:p>
        </w:tc>
        <w:tc>
          <w:tcPr>
            <w:tcW w:w="6677" w:type="dxa"/>
            <w:tcBorders>
              <w:top w:val="nil"/>
              <w:left w:val="nil"/>
              <w:bottom w:val="single" w:sz="4" w:space="0" w:color="auto"/>
              <w:right w:val="single" w:sz="4" w:space="0" w:color="auto"/>
            </w:tcBorders>
            <w:shd w:val="clear" w:color="auto" w:fill="auto"/>
            <w:noWrap/>
            <w:vAlign w:val="bottom"/>
            <w:hideMark/>
          </w:tcPr>
          <w:p w14:paraId="4728BAD0"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mru_beamer_dl_mac_kss_1ap</w:t>
            </w:r>
          </w:p>
        </w:tc>
      </w:tr>
      <w:tr w:rsidR="003E7AA1" w:rsidRPr="003E7AA1" w14:paraId="51A60A56"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38832355"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24</w:t>
            </w:r>
          </w:p>
        </w:tc>
        <w:tc>
          <w:tcPr>
            <w:tcW w:w="4745" w:type="dxa"/>
            <w:tcBorders>
              <w:top w:val="nil"/>
              <w:left w:val="nil"/>
              <w:bottom w:val="single" w:sz="4" w:space="0" w:color="auto"/>
              <w:right w:val="single" w:sz="4" w:space="0" w:color="auto"/>
            </w:tcBorders>
            <w:shd w:val="clear" w:color="000000" w:fill="FFFFFF"/>
            <w:noWrap/>
            <w:vAlign w:val="bottom"/>
            <w:hideMark/>
          </w:tcPr>
          <w:p w14:paraId="19EF4DDF"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mru_beamer_dl_mac_2ss_1ap.sv</w:t>
            </w:r>
          </w:p>
        </w:tc>
        <w:tc>
          <w:tcPr>
            <w:tcW w:w="6677" w:type="dxa"/>
            <w:tcBorders>
              <w:top w:val="nil"/>
              <w:left w:val="nil"/>
              <w:bottom w:val="single" w:sz="4" w:space="0" w:color="auto"/>
              <w:right w:val="single" w:sz="4" w:space="0" w:color="auto"/>
            </w:tcBorders>
            <w:shd w:val="clear" w:color="auto" w:fill="auto"/>
            <w:noWrap/>
            <w:vAlign w:val="bottom"/>
            <w:hideMark/>
          </w:tcPr>
          <w:p w14:paraId="0C8B28B9"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mru_beamer_dl_mac_2ss_1ap</w:t>
            </w:r>
          </w:p>
        </w:tc>
      </w:tr>
      <w:tr w:rsidR="003E7AA1" w:rsidRPr="003E7AA1" w14:paraId="5F369C48"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69E769DE"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25</w:t>
            </w:r>
          </w:p>
        </w:tc>
        <w:tc>
          <w:tcPr>
            <w:tcW w:w="4745" w:type="dxa"/>
            <w:tcBorders>
              <w:top w:val="nil"/>
              <w:left w:val="nil"/>
              <w:bottom w:val="single" w:sz="4" w:space="0" w:color="auto"/>
              <w:right w:val="single" w:sz="4" w:space="0" w:color="auto"/>
            </w:tcBorders>
            <w:shd w:val="clear" w:color="000000" w:fill="FFFFFF"/>
            <w:noWrap/>
            <w:vAlign w:val="bottom"/>
            <w:hideMark/>
          </w:tcPr>
          <w:p w14:paraId="6DD567A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bf_dsp48_cdot_2x1.v</w:t>
            </w:r>
          </w:p>
        </w:tc>
        <w:tc>
          <w:tcPr>
            <w:tcW w:w="6677" w:type="dxa"/>
            <w:tcBorders>
              <w:top w:val="nil"/>
              <w:left w:val="nil"/>
              <w:bottom w:val="single" w:sz="4" w:space="0" w:color="auto"/>
              <w:right w:val="single" w:sz="4" w:space="0" w:color="auto"/>
            </w:tcBorders>
            <w:shd w:val="clear" w:color="auto" w:fill="auto"/>
            <w:noWrap/>
            <w:vAlign w:val="bottom"/>
            <w:hideMark/>
          </w:tcPr>
          <w:p w14:paraId="2EF7459E"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bf_dsp48_cdot_2x1</w:t>
            </w:r>
          </w:p>
        </w:tc>
      </w:tr>
      <w:tr w:rsidR="003E7AA1" w:rsidRPr="003E7AA1" w14:paraId="17349194"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4D1666D9"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26</w:t>
            </w:r>
          </w:p>
        </w:tc>
        <w:tc>
          <w:tcPr>
            <w:tcW w:w="4745" w:type="dxa"/>
            <w:tcBorders>
              <w:top w:val="nil"/>
              <w:left w:val="nil"/>
              <w:bottom w:val="single" w:sz="4" w:space="0" w:color="auto"/>
              <w:right w:val="single" w:sz="4" w:space="0" w:color="auto"/>
            </w:tcBorders>
            <w:shd w:val="clear" w:color="000000" w:fill="FFFFFF"/>
            <w:noWrap/>
            <w:vAlign w:val="bottom"/>
            <w:hideMark/>
          </w:tcPr>
          <w:p w14:paraId="6F7473D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bf_entity_declarations.v</w:t>
            </w:r>
          </w:p>
        </w:tc>
        <w:tc>
          <w:tcPr>
            <w:tcW w:w="6677" w:type="dxa"/>
            <w:tcBorders>
              <w:top w:val="nil"/>
              <w:left w:val="nil"/>
              <w:bottom w:val="single" w:sz="4" w:space="0" w:color="auto"/>
              <w:right w:val="single" w:sz="4" w:space="0" w:color="auto"/>
            </w:tcBorders>
            <w:shd w:val="clear" w:color="auto" w:fill="auto"/>
            <w:noWrap/>
            <w:vAlign w:val="bottom"/>
            <w:hideMark/>
          </w:tcPr>
          <w:p w14:paraId="618DC7B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sysgen_counter_XXXX</w:t>
            </w:r>
          </w:p>
        </w:tc>
      </w:tr>
      <w:tr w:rsidR="003E7AA1" w:rsidRPr="003E7AA1" w14:paraId="60E3229B"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56C18E2A"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27</w:t>
            </w:r>
          </w:p>
        </w:tc>
        <w:tc>
          <w:tcPr>
            <w:tcW w:w="4745" w:type="dxa"/>
            <w:tcBorders>
              <w:top w:val="nil"/>
              <w:left w:val="nil"/>
              <w:bottom w:val="single" w:sz="4" w:space="0" w:color="auto"/>
              <w:right w:val="single" w:sz="4" w:space="0" w:color="auto"/>
            </w:tcBorders>
            <w:shd w:val="clear" w:color="000000" w:fill="FFFFFF"/>
            <w:noWrap/>
            <w:vAlign w:val="bottom"/>
            <w:hideMark/>
          </w:tcPr>
          <w:p w14:paraId="5A77D253"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convert_type.v</w:t>
            </w:r>
          </w:p>
        </w:tc>
        <w:tc>
          <w:tcPr>
            <w:tcW w:w="6677" w:type="dxa"/>
            <w:tcBorders>
              <w:top w:val="nil"/>
              <w:left w:val="nil"/>
              <w:bottom w:val="single" w:sz="4" w:space="0" w:color="auto"/>
              <w:right w:val="single" w:sz="4" w:space="0" w:color="auto"/>
            </w:tcBorders>
            <w:shd w:val="clear" w:color="auto" w:fill="auto"/>
            <w:noWrap/>
            <w:vAlign w:val="bottom"/>
            <w:hideMark/>
          </w:tcPr>
          <w:p w14:paraId="41CC97AA"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cast, shift_division_result, shift_op, pad_lsb</w:t>
            </w:r>
          </w:p>
        </w:tc>
      </w:tr>
      <w:tr w:rsidR="003E7AA1" w:rsidRPr="003E7AA1" w14:paraId="74A64D91"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04B389F3"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28</w:t>
            </w:r>
          </w:p>
        </w:tc>
        <w:tc>
          <w:tcPr>
            <w:tcW w:w="4745" w:type="dxa"/>
            <w:tcBorders>
              <w:top w:val="nil"/>
              <w:left w:val="nil"/>
              <w:bottom w:val="single" w:sz="4" w:space="0" w:color="auto"/>
              <w:right w:val="single" w:sz="4" w:space="0" w:color="auto"/>
            </w:tcBorders>
            <w:shd w:val="clear" w:color="000000" w:fill="FFFFFF"/>
            <w:noWrap/>
            <w:vAlign w:val="bottom"/>
            <w:hideMark/>
          </w:tcPr>
          <w:p w14:paraId="76BFE97E"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synth_reg.v</w:t>
            </w:r>
          </w:p>
        </w:tc>
        <w:tc>
          <w:tcPr>
            <w:tcW w:w="6677" w:type="dxa"/>
            <w:tcBorders>
              <w:top w:val="nil"/>
              <w:left w:val="nil"/>
              <w:bottom w:val="single" w:sz="4" w:space="0" w:color="auto"/>
              <w:right w:val="single" w:sz="4" w:space="0" w:color="auto"/>
            </w:tcBorders>
            <w:shd w:val="clear" w:color="auto" w:fill="auto"/>
            <w:noWrap/>
            <w:vAlign w:val="bottom"/>
            <w:hideMark/>
          </w:tcPr>
          <w:p w14:paraId="3B6D8C25"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synth_reg</w:t>
            </w:r>
          </w:p>
        </w:tc>
      </w:tr>
      <w:tr w:rsidR="003E7AA1" w:rsidRPr="003E7AA1" w14:paraId="68EA5EEC"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2AFAA39F"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29</w:t>
            </w:r>
          </w:p>
        </w:tc>
        <w:tc>
          <w:tcPr>
            <w:tcW w:w="4745" w:type="dxa"/>
            <w:tcBorders>
              <w:top w:val="nil"/>
              <w:left w:val="nil"/>
              <w:bottom w:val="single" w:sz="4" w:space="0" w:color="auto"/>
              <w:right w:val="single" w:sz="4" w:space="0" w:color="auto"/>
            </w:tcBorders>
            <w:shd w:val="clear" w:color="000000" w:fill="FFFFFF"/>
            <w:noWrap/>
            <w:vAlign w:val="bottom"/>
            <w:hideMark/>
          </w:tcPr>
          <w:p w14:paraId="6C63CC9F"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synth_reg_w_init.v</w:t>
            </w:r>
          </w:p>
        </w:tc>
        <w:tc>
          <w:tcPr>
            <w:tcW w:w="6677" w:type="dxa"/>
            <w:tcBorders>
              <w:top w:val="nil"/>
              <w:left w:val="nil"/>
              <w:bottom w:val="single" w:sz="4" w:space="0" w:color="auto"/>
              <w:right w:val="single" w:sz="4" w:space="0" w:color="auto"/>
            </w:tcBorders>
            <w:shd w:val="clear" w:color="auto" w:fill="auto"/>
            <w:noWrap/>
            <w:vAlign w:val="bottom"/>
            <w:hideMark/>
          </w:tcPr>
          <w:p w14:paraId="4BADE300"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synth_reg_w_init</w:t>
            </w:r>
          </w:p>
        </w:tc>
      </w:tr>
      <w:tr w:rsidR="003E7AA1" w:rsidRPr="003E7AA1" w14:paraId="1AA50F9A"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02488178"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30</w:t>
            </w:r>
          </w:p>
        </w:tc>
        <w:tc>
          <w:tcPr>
            <w:tcW w:w="4745" w:type="dxa"/>
            <w:tcBorders>
              <w:top w:val="nil"/>
              <w:left w:val="nil"/>
              <w:bottom w:val="single" w:sz="4" w:space="0" w:color="auto"/>
              <w:right w:val="single" w:sz="4" w:space="0" w:color="auto"/>
            </w:tcBorders>
            <w:shd w:val="clear" w:color="000000" w:fill="FFFFFF"/>
            <w:noWrap/>
            <w:vAlign w:val="bottom"/>
            <w:hideMark/>
          </w:tcPr>
          <w:p w14:paraId="329B8421"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mru_beamer_dl_mac_nap_adder.sv</w:t>
            </w:r>
          </w:p>
        </w:tc>
        <w:tc>
          <w:tcPr>
            <w:tcW w:w="6677" w:type="dxa"/>
            <w:tcBorders>
              <w:top w:val="nil"/>
              <w:left w:val="nil"/>
              <w:bottom w:val="single" w:sz="4" w:space="0" w:color="auto"/>
              <w:right w:val="single" w:sz="4" w:space="0" w:color="auto"/>
            </w:tcBorders>
            <w:shd w:val="clear" w:color="auto" w:fill="auto"/>
            <w:noWrap/>
            <w:vAlign w:val="bottom"/>
            <w:hideMark/>
          </w:tcPr>
          <w:p w14:paraId="1328ADE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mru_beamer_dl_mac_nap_adder</w:t>
            </w:r>
          </w:p>
        </w:tc>
      </w:tr>
      <w:tr w:rsidR="003E7AA1" w:rsidRPr="003E7AA1" w14:paraId="18770BEA"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49544AC1"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31</w:t>
            </w:r>
          </w:p>
        </w:tc>
        <w:tc>
          <w:tcPr>
            <w:tcW w:w="4745" w:type="dxa"/>
            <w:tcBorders>
              <w:top w:val="nil"/>
              <w:left w:val="nil"/>
              <w:bottom w:val="single" w:sz="4" w:space="0" w:color="auto"/>
              <w:right w:val="single" w:sz="4" w:space="0" w:color="auto"/>
            </w:tcBorders>
            <w:shd w:val="clear" w:color="000000" w:fill="FFFFFF"/>
            <w:noWrap/>
            <w:vAlign w:val="bottom"/>
            <w:hideMark/>
          </w:tcPr>
          <w:p w14:paraId="41C4B6B7"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mru_beamer_dl_mac_1ap_adder.sv</w:t>
            </w:r>
          </w:p>
        </w:tc>
        <w:tc>
          <w:tcPr>
            <w:tcW w:w="6677" w:type="dxa"/>
            <w:tcBorders>
              <w:top w:val="nil"/>
              <w:left w:val="nil"/>
              <w:bottom w:val="single" w:sz="4" w:space="0" w:color="auto"/>
              <w:right w:val="single" w:sz="4" w:space="0" w:color="auto"/>
            </w:tcBorders>
            <w:shd w:val="clear" w:color="auto" w:fill="auto"/>
            <w:noWrap/>
            <w:vAlign w:val="bottom"/>
            <w:hideMark/>
          </w:tcPr>
          <w:p w14:paraId="32A253D6"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mru_beamer_dl_mac_1ap_adder</w:t>
            </w:r>
          </w:p>
        </w:tc>
      </w:tr>
      <w:tr w:rsidR="003E7AA1" w:rsidRPr="003E7AA1" w14:paraId="49398D80"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2A10DB50"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32</w:t>
            </w:r>
          </w:p>
        </w:tc>
        <w:tc>
          <w:tcPr>
            <w:tcW w:w="4745" w:type="dxa"/>
            <w:tcBorders>
              <w:top w:val="nil"/>
              <w:left w:val="nil"/>
              <w:bottom w:val="single" w:sz="4" w:space="0" w:color="auto"/>
              <w:right w:val="single" w:sz="4" w:space="0" w:color="auto"/>
            </w:tcBorders>
            <w:shd w:val="clear" w:color="000000" w:fill="FFFFFF"/>
            <w:noWrap/>
            <w:vAlign w:val="bottom"/>
            <w:hideMark/>
          </w:tcPr>
          <w:p w14:paraId="63BA5497"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mru_beamer_dsp_simd_adder.sv</w:t>
            </w:r>
          </w:p>
        </w:tc>
        <w:tc>
          <w:tcPr>
            <w:tcW w:w="6677" w:type="dxa"/>
            <w:tcBorders>
              <w:top w:val="nil"/>
              <w:left w:val="nil"/>
              <w:bottom w:val="single" w:sz="4" w:space="0" w:color="auto"/>
              <w:right w:val="single" w:sz="4" w:space="0" w:color="auto"/>
            </w:tcBorders>
            <w:shd w:val="clear" w:color="auto" w:fill="auto"/>
            <w:noWrap/>
            <w:vAlign w:val="bottom"/>
            <w:hideMark/>
          </w:tcPr>
          <w:p w14:paraId="7E4C1E76"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mru_beamer_dsp_simd_adder</w:t>
            </w:r>
          </w:p>
        </w:tc>
      </w:tr>
      <w:tr w:rsidR="003E7AA1" w:rsidRPr="003E7AA1" w14:paraId="57B4E887"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3FF6526C"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33</w:t>
            </w:r>
          </w:p>
        </w:tc>
        <w:tc>
          <w:tcPr>
            <w:tcW w:w="4745" w:type="dxa"/>
            <w:tcBorders>
              <w:top w:val="nil"/>
              <w:left w:val="nil"/>
              <w:bottom w:val="single" w:sz="4" w:space="0" w:color="auto"/>
              <w:right w:val="single" w:sz="4" w:space="0" w:color="auto"/>
            </w:tcBorders>
            <w:shd w:val="clear" w:color="000000" w:fill="FFFFFF"/>
            <w:noWrap/>
            <w:vAlign w:val="bottom"/>
            <w:hideMark/>
          </w:tcPr>
          <w:p w14:paraId="67C4DACA"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mru_beamer_dl_mac_core_emul.sv</w:t>
            </w:r>
          </w:p>
        </w:tc>
        <w:tc>
          <w:tcPr>
            <w:tcW w:w="6677" w:type="dxa"/>
            <w:tcBorders>
              <w:top w:val="nil"/>
              <w:left w:val="nil"/>
              <w:bottom w:val="single" w:sz="4" w:space="0" w:color="auto"/>
              <w:right w:val="single" w:sz="4" w:space="0" w:color="auto"/>
            </w:tcBorders>
            <w:shd w:val="clear" w:color="auto" w:fill="auto"/>
            <w:noWrap/>
            <w:vAlign w:val="bottom"/>
            <w:hideMark/>
          </w:tcPr>
          <w:p w14:paraId="060A6442"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mru_beamer_dl_mac_core_emul</w:t>
            </w:r>
          </w:p>
        </w:tc>
      </w:tr>
      <w:tr w:rsidR="003E7AA1" w:rsidRPr="003E7AA1" w14:paraId="0BC36503"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524977DB"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34</w:t>
            </w:r>
          </w:p>
        </w:tc>
        <w:tc>
          <w:tcPr>
            <w:tcW w:w="4745" w:type="dxa"/>
            <w:tcBorders>
              <w:top w:val="nil"/>
              <w:left w:val="nil"/>
              <w:bottom w:val="single" w:sz="4" w:space="0" w:color="auto"/>
              <w:right w:val="single" w:sz="4" w:space="0" w:color="auto"/>
            </w:tcBorders>
            <w:shd w:val="clear" w:color="000000" w:fill="FFFFFF"/>
            <w:noWrap/>
            <w:vAlign w:val="bottom"/>
            <w:hideMark/>
          </w:tcPr>
          <w:p w14:paraId="6787ED37"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mru_beamer_beam_cache_ctrl.sv</w:t>
            </w:r>
          </w:p>
        </w:tc>
        <w:tc>
          <w:tcPr>
            <w:tcW w:w="6677" w:type="dxa"/>
            <w:tcBorders>
              <w:top w:val="nil"/>
              <w:left w:val="nil"/>
              <w:bottom w:val="single" w:sz="4" w:space="0" w:color="auto"/>
              <w:right w:val="single" w:sz="4" w:space="0" w:color="auto"/>
            </w:tcBorders>
            <w:shd w:val="clear" w:color="auto" w:fill="auto"/>
            <w:noWrap/>
            <w:vAlign w:val="bottom"/>
            <w:hideMark/>
          </w:tcPr>
          <w:p w14:paraId="64A43CF5"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mru_beamer_beam_cache_ctrl</w:t>
            </w:r>
          </w:p>
        </w:tc>
      </w:tr>
      <w:tr w:rsidR="003E7AA1" w:rsidRPr="003E7AA1" w14:paraId="6EA9B642"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6206EE0B"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35</w:t>
            </w:r>
          </w:p>
        </w:tc>
        <w:tc>
          <w:tcPr>
            <w:tcW w:w="4745" w:type="dxa"/>
            <w:tcBorders>
              <w:top w:val="nil"/>
              <w:left w:val="nil"/>
              <w:bottom w:val="single" w:sz="4" w:space="0" w:color="auto"/>
              <w:right w:val="single" w:sz="4" w:space="0" w:color="auto"/>
            </w:tcBorders>
            <w:shd w:val="clear" w:color="000000" w:fill="FFFFFF"/>
            <w:noWrap/>
            <w:vAlign w:val="bottom"/>
            <w:hideMark/>
          </w:tcPr>
          <w:p w14:paraId="3EE7008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mru_beamer_axis_fifo.sv</w:t>
            </w:r>
          </w:p>
        </w:tc>
        <w:tc>
          <w:tcPr>
            <w:tcW w:w="6677" w:type="dxa"/>
            <w:tcBorders>
              <w:top w:val="nil"/>
              <w:left w:val="nil"/>
              <w:bottom w:val="single" w:sz="4" w:space="0" w:color="auto"/>
              <w:right w:val="single" w:sz="4" w:space="0" w:color="auto"/>
            </w:tcBorders>
            <w:shd w:val="clear" w:color="auto" w:fill="auto"/>
            <w:noWrap/>
            <w:vAlign w:val="bottom"/>
            <w:hideMark/>
          </w:tcPr>
          <w:p w14:paraId="3F0CF1EC"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mru_beamer_axis_fifo</w:t>
            </w:r>
          </w:p>
        </w:tc>
      </w:tr>
      <w:tr w:rsidR="003E7AA1" w:rsidRPr="003E7AA1" w14:paraId="672D89FE"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7FC205C6"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36</w:t>
            </w:r>
          </w:p>
        </w:tc>
        <w:tc>
          <w:tcPr>
            <w:tcW w:w="4745" w:type="dxa"/>
            <w:tcBorders>
              <w:top w:val="nil"/>
              <w:left w:val="nil"/>
              <w:bottom w:val="single" w:sz="4" w:space="0" w:color="auto"/>
              <w:right w:val="single" w:sz="4" w:space="0" w:color="auto"/>
            </w:tcBorders>
            <w:shd w:val="clear" w:color="000000" w:fill="FFFFFF"/>
            <w:noWrap/>
            <w:vAlign w:val="bottom"/>
            <w:hideMark/>
          </w:tcPr>
          <w:p w14:paraId="51646A40"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mru_beamer_bram.sv</w:t>
            </w:r>
          </w:p>
        </w:tc>
        <w:tc>
          <w:tcPr>
            <w:tcW w:w="6677" w:type="dxa"/>
            <w:tcBorders>
              <w:top w:val="nil"/>
              <w:left w:val="nil"/>
              <w:bottom w:val="single" w:sz="4" w:space="0" w:color="auto"/>
              <w:right w:val="single" w:sz="4" w:space="0" w:color="auto"/>
            </w:tcBorders>
            <w:shd w:val="clear" w:color="auto" w:fill="auto"/>
            <w:noWrap/>
            <w:vAlign w:val="bottom"/>
            <w:hideMark/>
          </w:tcPr>
          <w:p w14:paraId="144CF3B1"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mru_beamer_bram</w:t>
            </w:r>
          </w:p>
        </w:tc>
      </w:tr>
      <w:tr w:rsidR="003E7AA1" w:rsidRPr="003E7AA1" w14:paraId="7EF1FC8C"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5913B40E"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lastRenderedPageBreak/>
              <w:t>37</w:t>
            </w:r>
          </w:p>
        </w:tc>
        <w:tc>
          <w:tcPr>
            <w:tcW w:w="4745" w:type="dxa"/>
            <w:tcBorders>
              <w:top w:val="nil"/>
              <w:left w:val="nil"/>
              <w:bottom w:val="single" w:sz="4" w:space="0" w:color="auto"/>
              <w:right w:val="single" w:sz="4" w:space="0" w:color="auto"/>
            </w:tcBorders>
            <w:shd w:val="clear" w:color="000000" w:fill="FFFFFF"/>
            <w:noWrap/>
            <w:vAlign w:val="bottom"/>
            <w:hideMark/>
          </w:tcPr>
          <w:p w14:paraId="63EF74AB"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mru_beamer_cdc_sync.sv</w:t>
            </w:r>
          </w:p>
        </w:tc>
        <w:tc>
          <w:tcPr>
            <w:tcW w:w="6677" w:type="dxa"/>
            <w:tcBorders>
              <w:top w:val="nil"/>
              <w:left w:val="nil"/>
              <w:bottom w:val="single" w:sz="4" w:space="0" w:color="auto"/>
              <w:right w:val="single" w:sz="4" w:space="0" w:color="auto"/>
            </w:tcBorders>
            <w:shd w:val="clear" w:color="auto" w:fill="auto"/>
            <w:noWrap/>
            <w:vAlign w:val="bottom"/>
            <w:hideMark/>
          </w:tcPr>
          <w:p w14:paraId="745BC06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mru_beamer_cdc_sync_ack</w:t>
            </w:r>
          </w:p>
        </w:tc>
      </w:tr>
      <w:tr w:rsidR="003E7AA1" w:rsidRPr="003E7AA1" w14:paraId="3E011D02"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247276E1"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38</w:t>
            </w:r>
          </w:p>
        </w:tc>
        <w:tc>
          <w:tcPr>
            <w:tcW w:w="4745" w:type="dxa"/>
            <w:tcBorders>
              <w:top w:val="nil"/>
              <w:left w:val="nil"/>
              <w:bottom w:val="single" w:sz="4" w:space="0" w:color="auto"/>
              <w:right w:val="single" w:sz="4" w:space="0" w:color="auto"/>
            </w:tcBorders>
            <w:shd w:val="clear" w:color="000000" w:fill="FFFFFF"/>
            <w:noWrap/>
            <w:vAlign w:val="bottom"/>
            <w:hideMark/>
          </w:tcPr>
          <w:p w14:paraId="56475E7E"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mru_beamer_dclk_bram.sv</w:t>
            </w:r>
          </w:p>
        </w:tc>
        <w:tc>
          <w:tcPr>
            <w:tcW w:w="6677" w:type="dxa"/>
            <w:tcBorders>
              <w:top w:val="nil"/>
              <w:left w:val="nil"/>
              <w:bottom w:val="single" w:sz="4" w:space="0" w:color="auto"/>
              <w:right w:val="single" w:sz="4" w:space="0" w:color="auto"/>
            </w:tcBorders>
            <w:shd w:val="clear" w:color="auto" w:fill="auto"/>
            <w:noWrap/>
            <w:vAlign w:val="bottom"/>
            <w:hideMark/>
          </w:tcPr>
          <w:p w14:paraId="0B00EFE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mru_beamer_dclk_bram</w:t>
            </w:r>
          </w:p>
        </w:tc>
      </w:tr>
      <w:tr w:rsidR="003E7AA1" w:rsidRPr="003E7AA1" w14:paraId="6CDE0A7B"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4BC29B42"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39</w:t>
            </w:r>
          </w:p>
        </w:tc>
        <w:tc>
          <w:tcPr>
            <w:tcW w:w="4745" w:type="dxa"/>
            <w:tcBorders>
              <w:top w:val="nil"/>
              <w:left w:val="nil"/>
              <w:bottom w:val="single" w:sz="4" w:space="0" w:color="auto"/>
              <w:right w:val="single" w:sz="4" w:space="0" w:color="auto"/>
            </w:tcBorders>
            <w:shd w:val="clear" w:color="000000" w:fill="FFFFFF"/>
            <w:noWrap/>
            <w:vAlign w:val="bottom"/>
            <w:hideMark/>
          </w:tcPr>
          <w:p w14:paraId="03CB2266"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mru_beamer_dline_reg.sv</w:t>
            </w:r>
          </w:p>
        </w:tc>
        <w:tc>
          <w:tcPr>
            <w:tcW w:w="6677" w:type="dxa"/>
            <w:tcBorders>
              <w:top w:val="nil"/>
              <w:left w:val="nil"/>
              <w:bottom w:val="single" w:sz="4" w:space="0" w:color="auto"/>
              <w:right w:val="single" w:sz="4" w:space="0" w:color="auto"/>
            </w:tcBorders>
            <w:shd w:val="clear" w:color="auto" w:fill="auto"/>
            <w:noWrap/>
            <w:vAlign w:val="bottom"/>
            <w:hideMark/>
          </w:tcPr>
          <w:p w14:paraId="22F35A5B"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mru_beamer_dline_reg</w:t>
            </w:r>
          </w:p>
        </w:tc>
      </w:tr>
      <w:tr w:rsidR="003E7AA1" w:rsidRPr="003E7AA1" w14:paraId="30FE454A"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1D44FE15"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40</w:t>
            </w:r>
          </w:p>
        </w:tc>
        <w:tc>
          <w:tcPr>
            <w:tcW w:w="4745" w:type="dxa"/>
            <w:tcBorders>
              <w:top w:val="nil"/>
              <w:left w:val="nil"/>
              <w:bottom w:val="single" w:sz="4" w:space="0" w:color="auto"/>
              <w:right w:val="single" w:sz="4" w:space="0" w:color="auto"/>
            </w:tcBorders>
            <w:shd w:val="clear" w:color="000000" w:fill="FFFFFF"/>
            <w:noWrap/>
            <w:vAlign w:val="bottom"/>
            <w:hideMark/>
          </w:tcPr>
          <w:p w14:paraId="7AD42698"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mru_beamer_dp_dram.sv</w:t>
            </w:r>
          </w:p>
        </w:tc>
        <w:tc>
          <w:tcPr>
            <w:tcW w:w="6677" w:type="dxa"/>
            <w:tcBorders>
              <w:top w:val="nil"/>
              <w:left w:val="nil"/>
              <w:bottom w:val="single" w:sz="4" w:space="0" w:color="auto"/>
              <w:right w:val="single" w:sz="4" w:space="0" w:color="auto"/>
            </w:tcBorders>
            <w:shd w:val="clear" w:color="auto" w:fill="auto"/>
            <w:noWrap/>
            <w:vAlign w:val="bottom"/>
            <w:hideMark/>
          </w:tcPr>
          <w:p w14:paraId="37D9938C"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mru_beamer_dp_dram</w:t>
            </w:r>
          </w:p>
        </w:tc>
      </w:tr>
      <w:tr w:rsidR="003E7AA1" w:rsidRPr="003E7AA1" w14:paraId="5233C011"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25B50326"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41</w:t>
            </w:r>
          </w:p>
        </w:tc>
        <w:tc>
          <w:tcPr>
            <w:tcW w:w="4745" w:type="dxa"/>
            <w:tcBorders>
              <w:top w:val="nil"/>
              <w:left w:val="nil"/>
              <w:bottom w:val="single" w:sz="4" w:space="0" w:color="auto"/>
              <w:right w:val="single" w:sz="4" w:space="0" w:color="auto"/>
            </w:tcBorders>
            <w:shd w:val="clear" w:color="000000" w:fill="FFFFFF"/>
            <w:noWrap/>
            <w:vAlign w:val="bottom"/>
            <w:hideMark/>
          </w:tcPr>
          <w:p w14:paraId="2C46856C"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mru_beamer_fifo_cdc.sv</w:t>
            </w:r>
          </w:p>
        </w:tc>
        <w:tc>
          <w:tcPr>
            <w:tcW w:w="6677" w:type="dxa"/>
            <w:tcBorders>
              <w:top w:val="nil"/>
              <w:left w:val="nil"/>
              <w:bottom w:val="single" w:sz="4" w:space="0" w:color="auto"/>
              <w:right w:val="single" w:sz="4" w:space="0" w:color="auto"/>
            </w:tcBorders>
            <w:shd w:val="clear" w:color="auto" w:fill="auto"/>
            <w:noWrap/>
            <w:vAlign w:val="bottom"/>
            <w:hideMark/>
          </w:tcPr>
          <w:p w14:paraId="2879580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mru_beamer_fifo_cdc</w:t>
            </w:r>
          </w:p>
        </w:tc>
      </w:tr>
      <w:tr w:rsidR="003E7AA1" w:rsidRPr="003E7AA1" w14:paraId="5CFB3E1E"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265C21BF"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42</w:t>
            </w:r>
          </w:p>
        </w:tc>
        <w:tc>
          <w:tcPr>
            <w:tcW w:w="4745" w:type="dxa"/>
            <w:tcBorders>
              <w:top w:val="nil"/>
              <w:left w:val="nil"/>
              <w:bottom w:val="single" w:sz="4" w:space="0" w:color="auto"/>
              <w:right w:val="single" w:sz="4" w:space="0" w:color="auto"/>
            </w:tcBorders>
            <w:shd w:val="clear" w:color="000000" w:fill="FFFFFF"/>
            <w:noWrap/>
            <w:vAlign w:val="bottom"/>
            <w:hideMark/>
          </w:tcPr>
          <w:p w14:paraId="3787607F"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mru_beamer_fifo_req_cdc.sv</w:t>
            </w:r>
          </w:p>
        </w:tc>
        <w:tc>
          <w:tcPr>
            <w:tcW w:w="6677" w:type="dxa"/>
            <w:tcBorders>
              <w:top w:val="nil"/>
              <w:left w:val="nil"/>
              <w:bottom w:val="single" w:sz="4" w:space="0" w:color="auto"/>
              <w:right w:val="single" w:sz="4" w:space="0" w:color="auto"/>
            </w:tcBorders>
            <w:shd w:val="clear" w:color="auto" w:fill="auto"/>
            <w:noWrap/>
            <w:vAlign w:val="bottom"/>
            <w:hideMark/>
          </w:tcPr>
          <w:p w14:paraId="5F8DC63F"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mru_beamer_fifo_req_cdc</w:t>
            </w:r>
          </w:p>
        </w:tc>
      </w:tr>
      <w:tr w:rsidR="003E7AA1" w:rsidRPr="003E7AA1" w14:paraId="5EBD071E"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2D8AFFEF"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43</w:t>
            </w:r>
          </w:p>
        </w:tc>
        <w:tc>
          <w:tcPr>
            <w:tcW w:w="4745" w:type="dxa"/>
            <w:tcBorders>
              <w:top w:val="nil"/>
              <w:left w:val="nil"/>
              <w:bottom w:val="single" w:sz="4" w:space="0" w:color="auto"/>
              <w:right w:val="single" w:sz="4" w:space="0" w:color="auto"/>
            </w:tcBorders>
            <w:shd w:val="clear" w:color="000000" w:fill="FFFFFF"/>
            <w:noWrap/>
            <w:vAlign w:val="bottom"/>
            <w:hideMark/>
          </w:tcPr>
          <w:p w14:paraId="4889310A"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mru_beamer_if_wrap.sv</w:t>
            </w:r>
          </w:p>
        </w:tc>
        <w:tc>
          <w:tcPr>
            <w:tcW w:w="6677" w:type="dxa"/>
            <w:tcBorders>
              <w:top w:val="nil"/>
              <w:left w:val="nil"/>
              <w:bottom w:val="single" w:sz="4" w:space="0" w:color="auto"/>
              <w:right w:val="single" w:sz="4" w:space="0" w:color="auto"/>
            </w:tcBorders>
            <w:shd w:val="clear" w:color="auto" w:fill="auto"/>
            <w:noWrap/>
            <w:vAlign w:val="bottom"/>
            <w:hideMark/>
          </w:tcPr>
          <w:p w14:paraId="522B35D5"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 </w:t>
            </w:r>
          </w:p>
        </w:tc>
      </w:tr>
      <w:tr w:rsidR="003E7AA1" w:rsidRPr="003E7AA1" w14:paraId="78B102D7"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14C6E277"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44</w:t>
            </w:r>
          </w:p>
        </w:tc>
        <w:tc>
          <w:tcPr>
            <w:tcW w:w="4745" w:type="dxa"/>
            <w:tcBorders>
              <w:top w:val="nil"/>
              <w:left w:val="nil"/>
              <w:bottom w:val="single" w:sz="4" w:space="0" w:color="auto"/>
              <w:right w:val="single" w:sz="4" w:space="0" w:color="auto"/>
            </w:tcBorders>
            <w:shd w:val="clear" w:color="000000" w:fill="FFFFFF"/>
            <w:noWrap/>
            <w:vAlign w:val="bottom"/>
            <w:hideMark/>
          </w:tcPr>
          <w:p w14:paraId="2CEABD88"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mru_beamer_interfaces.sv</w:t>
            </w:r>
          </w:p>
        </w:tc>
        <w:tc>
          <w:tcPr>
            <w:tcW w:w="6677" w:type="dxa"/>
            <w:tcBorders>
              <w:top w:val="nil"/>
              <w:left w:val="nil"/>
              <w:bottom w:val="single" w:sz="4" w:space="0" w:color="auto"/>
              <w:right w:val="single" w:sz="4" w:space="0" w:color="auto"/>
            </w:tcBorders>
            <w:shd w:val="clear" w:color="auto" w:fill="auto"/>
            <w:noWrap/>
            <w:vAlign w:val="bottom"/>
            <w:hideMark/>
          </w:tcPr>
          <w:p w14:paraId="4475DD21"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 </w:t>
            </w:r>
          </w:p>
        </w:tc>
      </w:tr>
      <w:tr w:rsidR="003E7AA1" w:rsidRPr="003E7AA1" w14:paraId="728A86FF"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39C6F9BA"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45</w:t>
            </w:r>
          </w:p>
        </w:tc>
        <w:tc>
          <w:tcPr>
            <w:tcW w:w="4745" w:type="dxa"/>
            <w:tcBorders>
              <w:top w:val="nil"/>
              <w:left w:val="nil"/>
              <w:bottom w:val="single" w:sz="4" w:space="0" w:color="auto"/>
              <w:right w:val="single" w:sz="4" w:space="0" w:color="auto"/>
            </w:tcBorders>
            <w:shd w:val="clear" w:color="000000" w:fill="FFFFFF"/>
            <w:noWrap/>
            <w:vAlign w:val="bottom"/>
            <w:hideMark/>
          </w:tcPr>
          <w:p w14:paraId="216725B8"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mru_beamer_structures.sv</w:t>
            </w:r>
          </w:p>
        </w:tc>
        <w:tc>
          <w:tcPr>
            <w:tcW w:w="6677" w:type="dxa"/>
            <w:tcBorders>
              <w:top w:val="nil"/>
              <w:left w:val="nil"/>
              <w:bottom w:val="single" w:sz="4" w:space="0" w:color="auto"/>
              <w:right w:val="single" w:sz="4" w:space="0" w:color="auto"/>
            </w:tcBorders>
            <w:shd w:val="clear" w:color="auto" w:fill="auto"/>
            <w:noWrap/>
            <w:vAlign w:val="bottom"/>
            <w:hideMark/>
          </w:tcPr>
          <w:p w14:paraId="0D1ED2D2"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 </w:t>
            </w:r>
          </w:p>
        </w:tc>
      </w:tr>
      <w:tr w:rsidR="003E7AA1" w:rsidRPr="003E7AA1" w14:paraId="47C1CE95"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4769D421"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46</w:t>
            </w:r>
          </w:p>
        </w:tc>
        <w:tc>
          <w:tcPr>
            <w:tcW w:w="4745" w:type="dxa"/>
            <w:tcBorders>
              <w:top w:val="nil"/>
              <w:left w:val="nil"/>
              <w:bottom w:val="single" w:sz="4" w:space="0" w:color="auto"/>
              <w:right w:val="single" w:sz="4" w:space="0" w:color="auto"/>
            </w:tcBorders>
            <w:shd w:val="clear" w:color="000000" w:fill="FFFFFF"/>
            <w:noWrap/>
            <w:vAlign w:val="bottom"/>
            <w:hideMark/>
          </w:tcPr>
          <w:p w14:paraId="41FBDA9E"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mru_beamer_tdp_bram.sv</w:t>
            </w:r>
          </w:p>
        </w:tc>
        <w:tc>
          <w:tcPr>
            <w:tcW w:w="6677" w:type="dxa"/>
            <w:tcBorders>
              <w:top w:val="nil"/>
              <w:left w:val="nil"/>
              <w:bottom w:val="single" w:sz="4" w:space="0" w:color="auto"/>
              <w:right w:val="single" w:sz="4" w:space="0" w:color="auto"/>
            </w:tcBorders>
            <w:shd w:val="clear" w:color="auto" w:fill="auto"/>
            <w:noWrap/>
            <w:vAlign w:val="bottom"/>
            <w:hideMark/>
          </w:tcPr>
          <w:p w14:paraId="75FEB710"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mru_beamer_tdp_bram</w:t>
            </w:r>
          </w:p>
        </w:tc>
      </w:tr>
      <w:tr w:rsidR="003E7AA1" w:rsidRPr="003E7AA1" w14:paraId="5E62FA64"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711F0803"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47</w:t>
            </w:r>
          </w:p>
        </w:tc>
        <w:tc>
          <w:tcPr>
            <w:tcW w:w="4745" w:type="dxa"/>
            <w:tcBorders>
              <w:top w:val="nil"/>
              <w:left w:val="nil"/>
              <w:bottom w:val="single" w:sz="4" w:space="0" w:color="auto"/>
              <w:right w:val="single" w:sz="4" w:space="0" w:color="auto"/>
            </w:tcBorders>
            <w:shd w:val="clear" w:color="000000" w:fill="FFFFFF"/>
            <w:noWrap/>
            <w:vAlign w:val="bottom"/>
            <w:hideMark/>
          </w:tcPr>
          <w:p w14:paraId="4E834BC8"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mru_beamer_reg_map.sv</w:t>
            </w:r>
          </w:p>
        </w:tc>
        <w:tc>
          <w:tcPr>
            <w:tcW w:w="6677" w:type="dxa"/>
            <w:tcBorders>
              <w:top w:val="nil"/>
              <w:left w:val="nil"/>
              <w:bottom w:val="single" w:sz="4" w:space="0" w:color="auto"/>
              <w:right w:val="single" w:sz="4" w:space="0" w:color="auto"/>
            </w:tcBorders>
            <w:shd w:val="clear" w:color="auto" w:fill="auto"/>
            <w:noWrap/>
            <w:vAlign w:val="bottom"/>
            <w:hideMark/>
          </w:tcPr>
          <w:p w14:paraId="1DFF18B1"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mru_beamer_reg_map</w:t>
            </w:r>
          </w:p>
        </w:tc>
      </w:tr>
      <w:tr w:rsidR="003E7AA1" w:rsidRPr="003E7AA1" w14:paraId="3D038299"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162CC218"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48</w:t>
            </w:r>
          </w:p>
        </w:tc>
        <w:tc>
          <w:tcPr>
            <w:tcW w:w="4745" w:type="dxa"/>
            <w:tcBorders>
              <w:top w:val="nil"/>
              <w:left w:val="nil"/>
              <w:bottom w:val="single" w:sz="4" w:space="0" w:color="auto"/>
              <w:right w:val="single" w:sz="4" w:space="0" w:color="auto"/>
            </w:tcBorders>
            <w:shd w:val="clear" w:color="000000" w:fill="FFFFFF"/>
            <w:noWrap/>
            <w:vAlign w:val="bottom"/>
            <w:hideMark/>
          </w:tcPr>
          <w:p w14:paraId="4E1EDE8C"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mru_beamer_reg_map_axi_lite_conv.sv</w:t>
            </w:r>
          </w:p>
        </w:tc>
        <w:tc>
          <w:tcPr>
            <w:tcW w:w="6677" w:type="dxa"/>
            <w:tcBorders>
              <w:top w:val="nil"/>
              <w:left w:val="nil"/>
              <w:bottom w:val="single" w:sz="4" w:space="0" w:color="auto"/>
              <w:right w:val="single" w:sz="4" w:space="0" w:color="auto"/>
            </w:tcBorders>
            <w:shd w:val="clear" w:color="auto" w:fill="auto"/>
            <w:noWrap/>
            <w:vAlign w:val="bottom"/>
            <w:hideMark/>
          </w:tcPr>
          <w:p w14:paraId="114C73CF"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mru_beamer_reg_map_axi_lite_conv</w:t>
            </w:r>
          </w:p>
        </w:tc>
      </w:tr>
      <w:tr w:rsidR="003E7AA1" w:rsidRPr="003E7AA1" w14:paraId="5F2EF553"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4AB5FC7A"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49</w:t>
            </w:r>
          </w:p>
        </w:tc>
        <w:tc>
          <w:tcPr>
            <w:tcW w:w="4745" w:type="dxa"/>
            <w:tcBorders>
              <w:top w:val="nil"/>
              <w:left w:val="nil"/>
              <w:bottom w:val="single" w:sz="4" w:space="0" w:color="auto"/>
              <w:right w:val="single" w:sz="4" w:space="0" w:color="auto"/>
            </w:tcBorders>
            <w:shd w:val="clear" w:color="000000" w:fill="FFFFFF"/>
            <w:noWrap/>
            <w:vAlign w:val="bottom"/>
            <w:hideMark/>
          </w:tcPr>
          <w:p w14:paraId="42A3A671"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mru_beamer_beam_cache_beamweights_proc.sv</w:t>
            </w:r>
          </w:p>
        </w:tc>
        <w:tc>
          <w:tcPr>
            <w:tcW w:w="6677" w:type="dxa"/>
            <w:tcBorders>
              <w:top w:val="nil"/>
              <w:left w:val="nil"/>
              <w:bottom w:val="single" w:sz="4" w:space="0" w:color="auto"/>
              <w:right w:val="single" w:sz="4" w:space="0" w:color="auto"/>
            </w:tcBorders>
            <w:shd w:val="clear" w:color="auto" w:fill="auto"/>
            <w:noWrap/>
            <w:vAlign w:val="bottom"/>
            <w:hideMark/>
          </w:tcPr>
          <w:p w14:paraId="1B3519E4"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mru_beamer_beam_cache_beamweights_proc</w:t>
            </w:r>
          </w:p>
        </w:tc>
      </w:tr>
      <w:tr w:rsidR="003E7AA1" w:rsidRPr="003E7AA1" w14:paraId="4D440A57"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27866585"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50</w:t>
            </w:r>
          </w:p>
        </w:tc>
        <w:tc>
          <w:tcPr>
            <w:tcW w:w="4745" w:type="dxa"/>
            <w:tcBorders>
              <w:top w:val="nil"/>
              <w:left w:val="nil"/>
              <w:bottom w:val="single" w:sz="4" w:space="0" w:color="auto"/>
              <w:right w:val="single" w:sz="4" w:space="0" w:color="auto"/>
            </w:tcBorders>
            <w:shd w:val="clear" w:color="000000" w:fill="FFFFFF"/>
            <w:noWrap/>
            <w:vAlign w:val="bottom"/>
            <w:hideMark/>
          </w:tcPr>
          <w:p w14:paraId="69F15629"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mru_beamer_fifo_uram</w:t>
            </w:r>
          </w:p>
        </w:tc>
        <w:tc>
          <w:tcPr>
            <w:tcW w:w="6677" w:type="dxa"/>
            <w:tcBorders>
              <w:top w:val="nil"/>
              <w:left w:val="nil"/>
              <w:bottom w:val="single" w:sz="4" w:space="0" w:color="auto"/>
              <w:right w:val="single" w:sz="4" w:space="0" w:color="auto"/>
            </w:tcBorders>
            <w:shd w:val="clear" w:color="auto" w:fill="auto"/>
            <w:noWrap/>
            <w:vAlign w:val="bottom"/>
            <w:hideMark/>
          </w:tcPr>
          <w:p w14:paraId="6A836199"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mru_beamer_fifo_uram</w:t>
            </w:r>
          </w:p>
        </w:tc>
      </w:tr>
      <w:tr w:rsidR="003E7AA1" w:rsidRPr="003E7AA1" w14:paraId="01C5D506"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464D8AB0"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51</w:t>
            </w:r>
          </w:p>
        </w:tc>
        <w:tc>
          <w:tcPr>
            <w:tcW w:w="4745" w:type="dxa"/>
            <w:tcBorders>
              <w:top w:val="nil"/>
              <w:left w:val="nil"/>
              <w:bottom w:val="single" w:sz="4" w:space="0" w:color="auto"/>
              <w:right w:val="single" w:sz="4" w:space="0" w:color="auto"/>
            </w:tcBorders>
            <w:shd w:val="clear" w:color="000000" w:fill="FFFFFF"/>
            <w:noWrap/>
            <w:vAlign w:val="bottom"/>
            <w:hideMark/>
          </w:tcPr>
          <w:p w14:paraId="27CE6F09"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mru_beamer_xilinx_uram</w:t>
            </w:r>
          </w:p>
        </w:tc>
        <w:tc>
          <w:tcPr>
            <w:tcW w:w="6677" w:type="dxa"/>
            <w:tcBorders>
              <w:top w:val="nil"/>
              <w:left w:val="nil"/>
              <w:bottom w:val="single" w:sz="4" w:space="0" w:color="auto"/>
              <w:right w:val="single" w:sz="4" w:space="0" w:color="auto"/>
            </w:tcBorders>
            <w:shd w:val="clear" w:color="auto" w:fill="auto"/>
            <w:noWrap/>
            <w:vAlign w:val="bottom"/>
            <w:hideMark/>
          </w:tcPr>
          <w:p w14:paraId="358671BB"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mru_beamer_xilinx_uram</w:t>
            </w:r>
          </w:p>
        </w:tc>
      </w:tr>
      <w:tr w:rsidR="003E7AA1" w:rsidRPr="003E7AA1" w14:paraId="0F360EAD"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1D8A029A"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52</w:t>
            </w:r>
          </w:p>
        </w:tc>
        <w:tc>
          <w:tcPr>
            <w:tcW w:w="4745" w:type="dxa"/>
            <w:tcBorders>
              <w:top w:val="nil"/>
              <w:left w:val="nil"/>
              <w:bottom w:val="single" w:sz="4" w:space="0" w:color="auto"/>
              <w:right w:val="single" w:sz="4" w:space="0" w:color="auto"/>
            </w:tcBorders>
            <w:shd w:val="clear" w:color="000000" w:fill="FFFFFF"/>
            <w:noWrap/>
            <w:vAlign w:val="bottom"/>
            <w:hideMark/>
          </w:tcPr>
          <w:p w14:paraId="529282FF"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mru_beamer_dl_in_dspu_v2</w:t>
            </w:r>
          </w:p>
        </w:tc>
        <w:tc>
          <w:tcPr>
            <w:tcW w:w="6677" w:type="dxa"/>
            <w:tcBorders>
              <w:top w:val="nil"/>
              <w:left w:val="nil"/>
              <w:bottom w:val="single" w:sz="4" w:space="0" w:color="auto"/>
              <w:right w:val="single" w:sz="4" w:space="0" w:color="auto"/>
            </w:tcBorders>
            <w:shd w:val="clear" w:color="auto" w:fill="auto"/>
            <w:noWrap/>
            <w:vAlign w:val="bottom"/>
            <w:hideMark/>
          </w:tcPr>
          <w:p w14:paraId="59B85231"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mru_beamer_dl_in_dspu_v2</w:t>
            </w:r>
          </w:p>
        </w:tc>
      </w:tr>
      <w:tr w:rsidR="003E7AA1" w:rsidRPr="003E7AA1" w14:paraId="7DBB6B76"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27DDB367"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53</w:t>
            </w:r>
          </w:p>
        </w:tc>
        <w:tc>
          <w:tcPr>
            <w:tcW w:w="4745" w:type="dxa"/>
            <w:tcBorders>
              <w:top w:val="nil"/>
              <w:left w:val="nil"/>
              <w:bottom w:val="single" w:sz="4" w:space="0" w:color="auto"/>
              <w:right w:val="single" w:sz="4" w:space="0" w:color="auto"/>
            </w:tcBorders>
            <w:shd w:val="clear" w:color="000000" w:fill="FFFFFF"/>
            <w:noWrap/>
            <w:vAlign w:val="bottom"/>
            <w:hideMark/>
          </w:tcPr>
          <w:p w14:paraId="7F3844DD"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mru_beamer_asym_ram_tdp_read_first_write_wider</w:t>
            </w:r>
          </w:p>
        </w:tc>
        <w:tc>
          <w:tcPr>
            <w:tcW w:w="6677" w:type="dxa"/>
            <w:tcBorders>
              <w:top w:val="nil"/>
              <w:left w:val="nil"/>
              <w:bottom w:val="single" w:sz="4" w:space="0" w:color="auto"/>
              <w:right w:val="single" w:sz="4" w:space="0" w:color="auto"/>
            </w:tcBorders>
            <w:shd w:val="clear" w:color="auto" w:fill="auto"/>
            <w:noWrap/>
            <w:vAlign w:val="bottom"/>
            <w:hideMark/>
          </w:tcPr>
          <w:p w14:paraId="2CB6D94F" w14:textId="77777777" w:rsidR="003E7AA1" w:rsidRPr="006540D4" w:rsidRDefault="003E7AA1" w:rsidP="003E7AA1">
            <w:pPr>
              <w:spacing w:after="0" w:line="240" w:lineRule="auto"/>
              <w:rPr>
                <w:rFonts w:ascii="Calibri" w:eastAsia="Times New Roman" w:hAnsi="Calibri" w:cs="Calibri"/>
                <w:color w:val="000000"/>
                <w:sz w:val="20"/>
                <w:szCs w:val="20"/>
                <w:lang w:eastAsia="en-IN"/>
              </w:rPr>
            </w:pPr>
            <w:r w:rsidRPr="006540D4">
              <w:rPr>
                <w:rFonts w:ascii="Calibri" w:eastAsia="Times New Roman" w:hAnsi="Calibri" w:cs="Calibri"/>
                <w:color w:val="000000"/>
                <w:sz w:val="20"/>
                <w:szCs w:val="20"/>
                <w:lang w:eastAsia="en-IN"/>
              </w:rPr>
              <w:t>mru_beamer_asym_ram_tdp_read_first_write_wider</w:t>
            </w:r>
          </w:p>
        </w:tc>
      </w:tr>
      <w:tr w:rsidR="003E7AA1" w:rsidRPr="003E7AA1" w14:paraId="794EE9E1"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1A167DD0"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54</w:t>
            </w:r>
          </w:p>
        </w:tc>
        <w:tc>
          <w:tcPr>
            <w:tcW w:w="4745" w:type="dxa"/>
            <w:tcBorders>
              <w:top w:val="nil"/>
              <w:left w:val="nil"/>
              <w:bottom w:val="single" w:sz="4" w:space="0" w:color="auto"/>
              <w:right w:val="single" w:sz="4" w:space="0" w:color="auto"/>
            </w:tcBorders>
            <w:shd w:val="clear" w:color="000000" w:fill="FFFFFF"/>
            <w:noWrap/>
            <w:vAlign w:val="bottom"/>
            <w:hideMark/>
          </w:tcPr>
          <w:p w14:paraId="6BE5566C"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mru_beamer_functions</w:t>
            </w:r>
          </w:p>
        </w:tc>
        <w:tc>
          <w:tcPr>
            <w:tcW w:w="6677" w:type="dxa"/>
            <w:tcBorders>
              <w:top w:val="nil"/>
              <w:left w:val="nil"/>
              <w:bottom w:val="single" w:sz="4" w:space="0" w:color="auto"/>
              <w:right w:val="single" w:sz="4" w:space="0" w:color="auto"/>
            </w:tcBorders>
            <w:shd w:val="clear" w:color="auto" w:fill="auto"/>
            <w:noWrap/>
            <w:vAlign w:val="bottom"/>
            <w:hideMark/>
          </w:tcPr>
          <w:p w14:paraId="58316079"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mru_beamer_functions</w:t>
            </w:r>
          </w:p>
        </w:tc>
      </w:tr>
      <w:tr w:rsidR="003E7AA1" w:rsidRPr="003E7AA1" w14:paraId="1E4FD166"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636F5A77"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55</w:t>
            </w:r>
          </w:p>
        </w:tc>
        <w:tc>
          <w:tcPr>
            <w:tcW w:w="4745" w:type="dxa"/>
            <w:tcBorders>
              <w:top w:val="nil"/>
              <w:left w:val="nil"/>
              <w:bottom w:val="single" w:sz="4" w:space="0" w:color="auto"/>
              <w:right w:val="single" w:sz="4" w:space="0" w:color="auto"/>
            </w:tcBorders>
            <w:shd w:val="clear" w:color="000000" w:fill="FFFFFF"/>
            <w:noWrap/>
            <w:vAlign w:val="bottom"/>
            <w:hideMark/>
          </w:tcPr>
          <w:p w14:paraId="41EE7FA4"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mru_beamer_ip</w:t>
            </w:r>
          </w:p>
        </w:tc>
        <w:tc>
          <w:tcPr>
            <w:tcW w:w="6677" w:type="dxa"/>
            <w:tcBorders>
              <w:top w:val="nil"/>
              <w:left w:val="nil"/>
              <w:bottom w:val="single" w:sz="4" w:space="0" w:color="auto"/>
              <w:right w:val="single" w:sz="4" w:space="0" w:color="auto"/>
            </w:tcBorders>
            <w:shd w:val="clear" w:color="auto" w:fill="auto"/>
            <w:noWrap/>
            <w:vAlign w:val="bottom"/>
            <w:hideMark/>
          </w:tcPr>
          <w:p w14:paraId="75A38C71"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mru_beamer_ip</w:t>
            </w:r>
          </w:p>
        </w:tc>
      </w:tr>
      <w:tr w:rsidR="003E7AA1" w:rsidRPr="003E7AA1" w14:paraId="3DB1B23A"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772103C1"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56</w:t>
            </w:r>
          </w:p>
        </w:tc>
        <w:tc>
          <w:tcPr>
            <w:tcW w:w="4745" w:type="dxa"/>
            <w:tcBorders>
              <w:top w:val="nil"/>
              <w:left w:val="nil"/>
              <w:bottom w:val="single" w:sz="4" w:space="0" w:color="auto"/>
              <w:right w:val="single" w:sz="4" w:space="0" w:color="auto"/>
            </w:tcBorders>
            <w:shd w:val="clear" w:color="000000" w:fill="FFFFFF"/>
            <w:noWrap/>
            <w:vAlign w:val="bottom"/>
            <w:hideMark/>
          </w:tcPr>
          <w:p w14:paraId="4899EAD0"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mru_beamer_reg_map_default_cfg</w:t>
            </w:r>
          </w:p>
        </w:tc>
        <w:tc>
          <w:tcPr>
            <w:tcW w:w="6677" w:type="dxa"/>
            <w:tcBorders>
              <w:top w:val="nil"/>
              <w:left w:val="nil"/>
              <w:bottom w:val="single" w:sz="4" w:space="0" w:color="auto"/>
              <w:right w:val="single" w:sz="4" w:space="0" w:color="auto"/>
            </w:tcBorders>
            <w:shd w:val="clear" w:color="auto" w:fill="auto"/>
            <w:noWrap/>
            <w:vAlign w:val="bottom"/>
            <w:hideMark/>
          </w:tcPr>
          <w:p w14:paraId="53D21663"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mru_beamer_reg_map_default_cfg</w:t>
            </w:r>
          </w:p>
        </w:tc>
      </w:tr>
      <w:tr w:rsidR="003E7AA1" w:rsidRPr="003E7AA1" w14:paraId="7322B8A5" w14:textId="77777777" w:rsidTr="006540D4">
        <w:trPr>
          <w:trHeight w:val="290"/>
        </w:trPr>
        <w:tc>
          <w:tcPr>
            <w:tcW w:w="642" w:type="dxa"/>
            <w:tcBorders>
              <w:top w:val="nil"/>
              <w:left w:val="single" w:sz="4" w:space="0" w:color="auto"/>
              <w:bottom w:val="single" w:sz="4" w:space="0" w:color="auto"/>
              <w:right w:val="single" w:sz="4" w:space="0" w:color="auto"/>
            </w:tcBorders>
            <w:shd w:val="clear" w:color="auto" w:fill="auto"/>
            <w:noWrap/>
            <w:vAlign w:val="bottom"/>
            <w:hideMark/>
          </w:tcPr>
          <w:p w14:paraId="650F21E0" w14:textId="77777777" w:rsidR="003E7AA1" w:rsidRPr="003E7AA1" w:rsidRDefault="003E7AA1" w:rsidP="003E7AA1">
            <w:pPr>
              <w:spacing w:after="0" w:line="240" w:lineRule="auto"/>
              <w:jc w:val="right"/>
              <w:rPr>
                <w:rFonts w:ascii="Calibri" w:eastAsia="Times New Roman" w:hAnsi="Calibri" w:cs="Calibri"/>
                <w:color w:val="000000"/>
                <w:lang w:eastAsia="en-IN"/>
              </w:rPr>
            </w:pPr>
            <w:r w:rsidRPr="003E7AA1">
              <w:rPr>
                <w:rFonts w:ascii="Calibri" w:eastAsia="Times New Roman" w:hAnsi="Calibri" w:cs="Calibri"/>
                <w:color w:val="000000"/>
                <w:lang w:eastAsia="en-IN"/>
              </w:rPr>
              <w:t>57</w:t>
            </w:r>
          </w:p>
        </w:tc>
        <w:tc>
          <w:tcPr>
            <w:tcW w:w="4745" w:type="dxa"/>
            <w:tcBorders>
              <w:top w:val="nil"/>
              <w:left w:val="nil"/>
              <w:bottom w:val="single" w:sz="4" w:space="0" w:color="auto"/>
              <w:right w:val="single" w:sz="4" w:space="0" w:color="auto"/>
            </w:tcBorders>
            <w:shd w:val="clear" w:color="000000" w:fill="FFFFFF"/>
            <w:noWrap/>
            <w:vAlign w:val="bottom"/>
            <w:hideMark/>
          </w:tcPr>
          <w:p w14:paraId="1093812B"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mru_beamer_reg_map_list</w:t>
            </w:r>
          </w:p>
        </w:tc>
        <w:tc>
          <w:tcPr>
            <w:tcW w:w="6677" w:type="dxa"/>
            <w:tcBorders>
              <w:top w:val="nil"/>
              <w:left w:val="nil"/>
              <w:bottom w:val="single" w:sz="4" w:space="0" w:color="auto"/>
              <w:right w:val="single" w:sz="4" w:space="0" w:color="auto"/>
            </w:tcBorders>
            <w:shd w:val="clear" w:color="auto" w:fill="auto"/>
            <w:noWrap/>
            <w:vAlign w:val="bottom"/>
            <w:hideMark/>
          </w:tcPr>
          <w:p w14:paraId="05CF0C97" w14:textId="77777777" w:rsidR="003E7AA1" w:rsidRPr="003E7AA1" w:rsidRDefault="003E7AA1" w:rsidP="003E7AA1">
            <w:pPr>
              <w:spacing w:after="0" w:line="240" w:lineRule="auto"/>
              <w:rPr>
                <w:rFonts w:ascii="Calibri" w:eastAsia="Times New Roman" w:hAnsi="Calibri" w:cs="Calibri"/>
                <w:color w:val="000000"/>
                <w:lang w:eastAsia="en-IN"/>
              </w:rPr>
            </w:pPr>
            <w:r w:rsidRPr="003E7AA1">
              <w:rPr>
                <w:rFonts w:ascii="Calibri" w:eastAsia="Times New Roman" w:hAnsi="Calibri" w:cs="Calibri"/>
                <w:color w:val="000000"/>
                <w:lang w:eastAsia="en-IN"/>
              </w:rPr>
              <w:t>mru_beamer_reg_map_list</w:t>
            </w:r>
          </w:p>
        </w:tc>
      </w:tr>
    </w:tbl>
    <w:p w14:paraId="4D319F97" w14:textId="7CB5708B" w:rsidR="00C86798" w:rsidRDefault="00C86798" w:rsidP="00E6305A">
      <w:pPr>
        <w:jc w:val="both"/>
        <w:rPr>
          <w:rFonts w:ascii="Times New Roman" w:hAnsi="Times New Roman" w:cs="Times New Roman"/>
          <w:sz w:val="24"/>
          <w:szCs w:val="24"/>
        </w:rPr>
      </w:pPr>
    </w:p>
    <w:p w14:paraId="1BECD0A3" w14:textId="1BE31965" w:rsidR="00B07527" w:rsidRDefault="00A40BDB" w:rsidP="00E6305A">
      <w:pPr>
        <w:jc w:val="both"/>
        <w:rPr>
          <w:rFonts w:ascii="Times New Roman" w:hAnsi="Times New Roman" w:cs="Times New Roman"/>
          <w:b/>
          <w:bCs/>
          <w:color w:val="7030A0"/>
          <w:sz w:val="24"/>
          <w:szCs w:val="24"/>
        </w:rPr>
      </w:pPr>
      <w:r w:rsidRPr="00626EA4">
        <w:rPr>
          <w:rFonts w:ascii="Times New Roman" w:hAnsi="Times New Roman" w:cs="Times New Roman"/>
          <w:b/>
          <w:bCs/>
          <w:color w:val="7030A0"/>
          <w:sz w:val="24"/>
          <w:szCs w:val="24"/>
        </w:rPr>
        <w:t>5.5</w:t>
      </w:r>
      <w:r w:rsidR="00332689">
        <w:rPr>
          <w:rFonts w:ascii="Times New Roman" w:hAnsi="Times New Roman" w:cs="Times New Roman"/>
          <w:b/>
          <w:bCs/>
          <w:color w:val="7030A0"/>
          <w:sz w:val="24"/>
          <w:szCs w:val="24"/>
        </w:rPr>
        <w:t>.</w:t>
      </w:r>
      <w:r w:rsidRPr="00626EA4">
        <w:rPr>
          <w:rFonts w:ascii="Times New Roman" w:hAnsi="Times New Roman" w:cs="Times New Roman"/>
          <w:b/>
          <w:bCs/>
          <w:color w:val="7030A0"/>
          <w:sz w:val="24"/>
          <w:szCs w:val="24"/>
        </w:rPr>
        <w:t xml:space="preserve"> </w:t>
      </w:r>
      <w:r w:rsidR="00626EA4" w:rsidRPr="00626EA4">
        <w:rPr>
          <w:rFonts w:ascii="Times New Roman" w:hAnsi="Times New Roman" w:cs="Times New Roman"/>
          <w:b/>
          <w:bCs/>
          <w:color w:val="7030A0"/>
          <w:sz w:val="24"/>
          <w:szCs w:val="24"/>
        </w:rPr>
        <w:t>Configuration Data</w:t>
      </w:r>
    </w:p>
    <w:p w14:paraId="7F2C5BEF" w14:textId="076E7194" w:rsidR="00DC26B9" w:rsidRDefault="004807D5" w:rsidP="00E6305A">
      <w:pPr>
        <w:jc w:val="both"/>
        <w:rPr>
          <w:rFonts w:ascii="Times New Roman" w:hAnsi="Times New Roman" w:cs="Times New Roman"/>
          <w:sz w:val="24"/>
          <w:szCs w:val="24"/>
        </w:rPr>
      </w:pPr>
      <w:r>
        <w:rPr>
          <w:rFonts w:ascii="Times New Roman" w:hAnsi="Times New Roman" w:cs="Times New Roman"/>
          <w:sz w:val="24"/>
          <w:szCs w:val="24"/>
        </w:rPr>
        <w:t>Configuration</w:t>
      </w:r>
      <w:r w:rsidR="009F70FB">
        <w:rPr>
          <w:rFonts w:ascii="Times New Roman" w:hAnsi="Times New Roman" w:cs="Times New Roman"/>
          <w:sz w:val="24"/>
          <w:szCs w:val="24"/>
        </w:rPr>
        <w:t xml:space="preserve"> data</w:t>
      </w:r>
      <w:r>
        <w:rPr>
          <w:rFonts w:ascii="Times New Roman" w:hAnsi="Times New Roman" w:cs="Times New Roman"/>
          <w:sz w:val="24"/>
          <w:szCs w:val="24"/>
        </w:rPr>
        <w:t xml:space="preserve"> of parameters and </w:t>
      </w:r>
      <w:r w:rsidR="009F70FB">
        <w:rPr>
          <w:rFonts w:ascii="Times New Roman" w:hAnsi="Times New Roman" w:cs="Times New Roman"/>
          <w:sz w:val="24"/>
          <w:szCs w:val="24"/>
        </w:rPr>
        <w:t>inputs</w:t>
      </w:r>
      <w:r w:rsidR="00DC26B9">
        <w:rPr>
          <w:rFonts w:ascii="Times New Roman" w:hAnsi="Times New Roman" w:cs="Times New Roman"/>
          <w:sz w:val="24"/>
          <w:szCs w:val="24"/>
        </w:rPr>
        <w:t>:</w:t>
      </w:r>
      <w:r w:rsidR="0088433F">
        <w:rPr>
          <w:rFonts w:ascii="Times New Roman" w:hAnsi="Times New Roman" w:cs="Times New Roman"/>
          <w:sz w:val="24"/>
          <w:szCs w:val="24"/>
        </w:rPr>
        <w:t xml:space="preserve"> For detailed chart please open the attached excel sheet.</w:t>
      </w:r>
    </w:p>
    <w:bookmarkStart w:id="6" w:name="_MON_1730304806"/>
    <w:bookmarkEnd w:id="6"/>
    <w:p w14:paraId="08077A92" w14:textId="04F74654" w:rsidR="00A57A80" w:rsidRDefault="00B25FB8" w:rsidP="002909AF">
      <w:pPr>
        <w:rPr>
          <w:rFonts w:ascii="Times New Roman" w:hAnsi="Times New Roman" w:cs="Times New Roman"/>
          <w:sz w:val="24"/>
          <w:szCs w:val="24"/>
        </w:rPr>
      </w:pPr>
      <w:r>
        <w:rPr>
          <w:rFonts w:ascii="Times New Roman" w:hAnsi="Times New Roman" w:cs="Times New Roman"/>
          <w:sz w:val="24"/>
          <w:szCs w:val="24"/>
        </w:rPr>
        <w:object w:dxaOrig="1810" w:dyaOrig="1181" w14:anchorId="561E1C3D">
          <v:shape id="_x0000_i1034" type="#_x0000_t75" style="width:90.55pt;height:58.9pt" o:ole="">
            <v:imagedata r:id="rId43" o:title=""/>
          </v:shape>
          <o:OLEObject Type="Embed" ProgID="Excel.Sheet.12" ShapeID="_x0000_i1034" DrawAspect="Icon" ObjectID="_1730820521" r:id="rId44"/>
        </w:object>
      </w:r>
    </w:p>
    <w:p w14:paraId="77E49E6D" w14:textId="29A820FA" w:rsidR="00DC26B9" w:rsidRPr="00DC26B9" w:rsidRDefault="00DC26B9" w:rsidP="00DC26B9">
      <w:pPr>
        <w:rPr>
          <w:rFonts w:ascii="Calibri" w:eastAsia="Times New Roman" w:hAnsi="Calibri" w:cs="Calibri"/>
          <w:b/>
          <w:bCs/>
          <w:color w:val="000000"/>
          <w:lang w:eastAsia="en-IN"/>
        </w:rPr>
      </w:pPr>
      <w:r>
        <w:rPr>
          <w:rFonts w:ascii="Times New Roman" w:hAnsi="Times New Roman" w:cs="Times New Roman"/>
          <w:sz w:val="24"/>
          <w:szCs w:val="24"/>
        </w:rPr>
        <w:t xml:space="preserve">This configuration data is captured for </w:t>
      </w:r>
      <w:r w:rsidRPr="00DC26B9">
        <w:rPr>
          <w:rFonts w:ascii="Calibri" w:eastAsia="Times New Roman" w:hAnsi="Calibri" w:cs="Calibri"/>
          <w:b/>
          <w:bCs/>
          <w:color w:val="000000"/>
          <w:lang w:eastAsia="en-IN"/>
        </w:rPr>
        <w:t xml:space="preserve">TEST_BEAM_NUMEROLOGY - 1,TEST_BEAM_BW_MHz - 100 MHz,Antenna_port_Num </w:t>
      </w:r>
      <w:r>
        <w:rPr>
          <w:rFonts w:ascii="Calibri" w:eastAsia="Times New Roman" w:hAnsi="Calibri" w:cs="Calibri"/>
          <w:b/>
          <w:bCs/>
          <w:color w:val="000000"/>
          <w:lang w:eastAsia="en-IN"/>
        </w:rPr>
        <w:t>–</w:t>
      </w:r>
      <w:r w:rsidRPr="00DC26B9">
        <w:rPr>
          <w:rFonts w:ascii="Calibri" w:eastAsia="Times New Roman" w:hAnsi="Calibri" w:cs="Calibri"/>
          <w:b/>
          <w:bCs/>
          <w:color w:val="000000"/>
          <w:lang w:eastAsia="en-IN"/>
        </w:rPr>
        <w:t xml:space="preserve"> 8</w:t>
      </w:r>
      <w:r>
        <w:rPr>
          <w:rFonts w:ascii="Calibri" w:eastAsia="Times New Roman" w:hAnsi="Calibri" w:cs="Calibri"/>
          <w:b/>
          <w:bCs/>
          <w:color w:val="000000"/>
          <w:lang w:eastAsia="en-IN"/>
        </w:rPr>
        <w:t>.</w:t>
      </w:r>
    </w:p>
    <w:p w14:paraId="77B3DFB6" w14:textId="4EBFFEE0" w:rsidR="00DC26B9" w:rsidRDefault="00DC26B9" w:rsidP="002909AF">
      <w:pPr>
        <w:rPr>
          <w:rFonts w:ascii="Times New Roman" w:hAnsi="Times New Roman" w:cs="Times New Roman"/>
          <w:sz w:val="24"/>
          <w:szCs w:val="24"/>
        </w:rPr>
      </w:pPr>
    </w:p>
    <w:tbl>
      <w:tblPr>
        <w:tblW w:w="7520" w:type="dxa"/>
        <w:tblLook w:val="04A0" w:firstRow="1" w:lastRow="0" w:firstColumn="1" w:lastColumn="0" w:noHBand="0" w:noVBand="1"/>
      </w:tblPr>
      <w:tblGrid>
        <w:gridCol w:w="940"/>
        <w:gridCol w:w="1360"/>
        <w:gridCol w:w="3680"/>
        <w:gridCol w:w="1540"/>
      </w:tblGrid>
      <w:tr w:rsidR="00DC26B9" w:rsidRPr="00DC26B9" w14:paraId="6B40FDDC" w14:textId="77777777" w:rsidTr="00DC26B9">
        <w:trPr>
          <w:trHeight w:val="288"/>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63F6FD" w14:textId="77777777" w:rsidR="00DC26B9" w:rsidRPr="00DC26B9" w:rsidRDefault="00DC26B9" w:rsidP="00DC26B9">
            <w:pPr>
              <w:spacing w:after="0" w:line="240" w:lineRule="auto"/>
              <w:jc w:val="center"/>
              <w:rPr>
                <w:rFonts w:ascii="Calibri" w:eastAsia="Times New Roman" w:hAnsi="Calibri" w:cs="Calibri"/>
                <w:b/>
                <w:bCs/>
                <w:color w:val="000000"/>
                <w:lang w:eastAsia="en-IN"/>
              </w:rPr>
            </w:pPr>
            <w:r w:rsidRPr="00DC26B9">
              <w:rPr>
                <w:rFonts w:ascii="Calibri" w:eastAsia="Times New Roman" w:hAnsi="Calibri" w:cs="Calibri"/>
                <w:b/>
                <w:bCs/>
                <w:color w:val="000000"/>
                <w:lang w:eastAsia="en-IN"/>
              </w:rPr>
              <w:t>Reg No</w:t>
            </w:r>
          </w:p>
        </w:tc>
        <w:tc>
          <w:tcPr>
            <w:tcW w:w="1360" w:type="dxa"/>
            <w:tcBorders>
              <w:top w:val="single" w:sz="4" w:space="0" w:color="auto"/>
              <w:left w:val="nil"/>
              <w:bottom w:val="single" w:sz="4" w:space="0" w:color="auto"/>
              <w:right w:val="single" w:sz="4" w:space="0" w:color="auto"/>
            </w:tcBorders>
            <w:shd w:val="clear" w:color="auto" w:fill="auto"/>
            <w:noWrap/>
            <w:vAlign w:val="bottom"/>
            <w:hideMark/>
          </w:tcPr>
          <w:p w14:paraId="7F0748C9" w14:textId="77777777" w:rsidR="00DC26B9" w:rsidRPr="00DC26B9" w:rsidRDefault="00DC26B9" w:rsidP="00DC26B9">
            <w:pPr>
              <w:spacing w:after="0" w:line="240" w:lineRule="auto"/>
              <w:jc w:val="center"/>
              <w:rPr>
                <w:rFonts w:ascii="Calibri" w:eastAsia="Times New Roman" w:hAnsi="Calibri" w:cs="Calibri"/>
                <w:b/>
                <w:bCs/>
                <w:color w:val="000000"/>
                <w:lang w:eastAsia="en-IN"/>
              </w:rPr>
            </w:pPr>
            <w:r w:rsidRPr="00DC26B9">
              <w:rPr>
                <w:rFonts w:ascii="Calibri" w:eastAsia="Times New Roman" w:hAnsi="Calibri" w:cs="Calibri"/>
                <w:b/>
                <w:bCs/>
                <w:color w:val="000000"/>
                <w:lang w:eastAsia="en-IN"/>
              </w:rPr>
              <w:t>Bits</w:t>
            </w:r>
          </w:p>
        </w:tc>
        <w:tc>
          <w:tcPr>
            <w:tcW w:w="3680" w:type="dxa"/>
            <w:tcBorders>
              <w:top w:val="single" w:sz="4" w:space="0" w:color="auto"/>
              <w:left w:val="nil"/>
              <w:bottom w:val="single" w:sz="4" w:space="0" w:color="auto"/>
              <w:right w:val="single" w:sz="4" w:space="0" w:color="auto"/>
            </w:tcBorders>
            <w:shd w:val="clear" w:color="auto" w:fill="auto"/>
            <w:noWrap/>
            <w:vAlign w:val="bottom"/>
            <w:hideMark/>
          </w:tcPr>
          <w:p w14:paraId="5580310B" w14:textId="77777777" w:rsidR="00DC26B9" w:rsidRPr="00DC26B9" w:rsidRDefault="00DC26B9" w:rsidP="00DC26B9">
            <w:pPr>
              <w:spacing w:after="0" w:line="240" w:lineRule="auto"/>
              <w:jc w:val="center"/>
              <w:rPr>
                <w:rFonts w:ascii="Calibri" w:eastAsia="Times New Roman" w:hAnsi="Calibri" w:cs="Calibri"/>
                <w:b/>
                <w:bCs/>
                <w:color w:val="000000"/>
                <w:lang w:eastAsia="en-IN"/>
              </w:rPr>
            </w:pPr>
            <w:r w:rsidRPr="00DC26B9">
              <w:rPr>
                <w:rFonts w:ascii="Calibri" w:eastAsia="Times New Roman" w:hAnsi="Calibri" w:cs="Calibri"/>
                <w:b/>
                <w:bCs/>
                <w:color w:val="000000"/>
                <w:lang w:eastAsia="en-IN"/>
              </w:rPr>
              <w:t>From Reg Map</w:t>
            </w:r>
          </w:p>
        </w:tc>
        <w:tc>
          <w:tcPr>
            <w:tcW w:w="1540" w:type="dxa"/>
            <w:tcBorders>
              <w:top w:val="single" w:sz="4" w:space="0" w:color="auto"/>
              <w:left w:val="nil"/>
              <w:bottom w:val="single" w:sz="4" w:space="0" w:color="auto"/>
              <w:right w:val="single" w:sz="4" w:space="0" w:color="auto"/>
            </w:tcBorders>
            <w:shd w:val="clear" w:color="auto" w:fill="auto"/>
            <w:noWrap/>
            <w:vAlign w:val="bottom"/>
            <w:hideMark/>
          </w:tcPr>
          <w:p w14:paraId="31E64DBC" w14:textId="77777777" w:rsidR="00DC26B9" w:rsidRPr="00DC26B9" w:rsidRDefault="00DC26B9" w:rsidP="00DC26B9">
            <w:pPr>
              <w:spacing w:after="0" w:line="240" w:lineRule="auto"/>
              <w:jc w:val="center"/>
              <w:rPr>
                <w:rFonts w:ascii="Calibri" w:eastAsia="Times New Roman" w:hAnsi="Calibri" w:cs="Calibri"/>
                <w:b/>
                <w:bCs/>
                <w:color w:val="000000"/>
                <w:lang w:eastAsia="en-IN"/>
              </w:rPr>
            </w:pPr>
            <w:r w:rsidRPr="00DC26B9">
              <w:rPr>
                <w:rFonts w:ascii="Calibri" w:eastAsia="Times New Roman" w:hAnsi="Calibri" w:cs="Calibri"/>
                <w:b/>
                <w:bCs/>
                <w:color w:val="000000"/>
                <w:lang w:eastAsia="en-IN"/>
              </w:rPr>
              <w:t>From Test bench</w:t>
            </w:r>
          </w:p>
        </w:tc>
      </w:tr>
      <w:tr w:rsidR="00DC26B9" w:rsidRPr="00DC26B9" w14:paraId="6531BB46"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757D59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3FA9AE4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6B901BB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1283CBE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549C68CA"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3FEA574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0x1</w:t>
            </w:r>
          </w:p>
        </w:tc>
        <w:tc>
          <w:tcPr>
            <w:tcW w:w="1360" w:type="dxa"/>
            <w:tcBorders>
              <w:top w:val="nil"/>
              <w:left w:val="nil"/>
              <w:bottom w:val="single" w:sz="4" w:space="0" w:color="auto"/>
              <w:right w:val="single" w:sz="4" w:space="0" w:color="auto"/>
            </w:tcBorders>
            <w:shd w:val="clear" w:color="auto" w:fill="auto"/>
            <w:noWrap/>
            <w:vAlign w:val="bottom"/>
            <w:hideMark/>
          </w:tcPr>
          <w:p w14:paraId="1C23196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 </w:t>
            </w:r>
          </w:p>
        </w:tc>
        <w:tc>
          <w:tcPr>
            <w:tcW w:w="3680" w:type="dxa"/>
            <w:tcBorders>
              <w:top w:val="nil"/>
              <w:left w:val="nil"/>
              <w:bottom w:val="single" w:sz="4" w:space="0" w:color="auto"/>
              <w:right w:val="single" w:sz="4" w:space="0" w:color="auto"/>
            </w:tcBorders>
            <w:shd w:val="clear" w:color="auto" w:fill="auto"/>
            <w:noWrap/>
            <w:vAlign w:val="bottom"/>
            <w:hideMark/>
          </w:tcPr>
          <w:p w14:paraId="09918F3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TOTAL_KILL</w:t>
            </w:r>
          </w:p>
        </w:tc>
        <w:tc>
          <w:tcPr>
            <w:tcW w:w="1540" w:type="dxa"/>
            <w:tcBorders>
              <w:top w:val="nil"/>
              <w:left w:val="nil"/>
              <w:bottom w:val="single" w:sz="4" w:space="0" w:color="auto"/>
              <w:right w:val="single" w:sz="4" w:space="0" w:color="auto"/>
            </w:tcBorders>
            <w:shd w:val="clear" w:color="auto" w:fill="auto"/>
            <w:noWrap/>
            <w:vAlign w:val="bottom"/>
            <w:hideMark/>
          </w:tcPr>
          <w:p w14:paraId="3030A0F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r>
      <w:tr w:rsidR="00DC26B9" w:rsidRPr="00DC26B9" w14:paraId="5ED8EC49"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F6D02A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640B580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 </w:t>
            </w:r>
          </w:p>
        </w:tc>
        <w:tc>
          <w:tcPr>
            <w:tcW w:w="3680" w:type="dxa"/>
            <w:tcBorders>
              <w:top w:val="nil"/>
              <w:left w:val="nil"/>
              <w:bottom w:val="single" w:sz="4" w:space="0" w:color="auto"/>
              <w:right w:val="single" w:sz="4" w:space="0" w:color="auto"/>
            </w:tcBorders>
            <w:shd w:val="clear" w:color="auto" w:fill="auto"/>
            <w:noWrap/>
            <w:vAlign w:val="bottom"/>
            <w:hideMark/>
          </w:tcPr>
          <w:p w14:paraId="223D919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DL_KILL</w:t>
            </w:r>
          </w:p>
        </w:tc>
        <w:tc>
          <w:tcPr>
            <w:tcW w:w="1540" w:type="dxa"/>
            <w:tcBorders>
              <w:top w:val="nil"/>
              <w:left w:val="nil"/>
              <w:bottom w:val="single" w:sz="4" w:space="0" w:color="auto"/>
              <w:right w:val="single" w:sz="4" w:space="0" w:color="auto"/>
            </w:tcBorders>
            <w:shd w:val="clear" w:color="auto" w:fill="auto"/>
            <w:noWrap/>
            <w:vAlign w:val="bottom"/>
            <w:hideMark/>
          </w:tcPr>
          <w:p w14:paraId="2F07F1E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r>
      <w:tr w:rsidR="00DC26B9" w:rsidRPr="00DC26B9" w14:paraId="2F066982"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2ED888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2D9BA55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[2] </w:t>
            </w:r>
          </w:p>
        </w:tc>
        <w:tc>
          <w:tcPr>
            <w:tcW w:w="3680" w:type="dxa"/>
            <w:tcBorders>
              <w:top w:val="nil"/>
              <w:left w:val="nil"/>
              <w:bottom w:val="single" w:sz="4" w:space="0" w:color="auto"/>
              <w:right w:val="single" w:sz="4" w:space="0" w:color="auto"/>
            </w:tcBorders>
            <w:shd w:val="clear" w:color="auto" w:fill="auto"/>
            <w:noWrap/>
            <w:vAlign w:val="bottom"/>
            <w:hideMark/>
          </w:tcPr>
          <w:p w14:paraId="4722F5F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UL_KILL</w:t>
            </w:r>
          </w:p>
        </w:tc>
        <w:tc>
          <w:tcPr>
            <w:tcW w:w="1540" w:type="dxa"/>
            <w:tcBorders>
              <w:top w:val="nil"/>
              <w:left w:val="nil"/>
              <w:bottom w:val="single" w:sz="4" w:space="0" w:color="auto"/>
              <w:right w:val="single" w:sz="4" w:space="0" w:color="auto"/>
            </w:tcBorders>
            <w:shd w:val="clear" w:color="auto" w:fill="auto"/>
            <w:noWrap/>
            <w:vAlign w:val="bottom"/>
            <w:hideMark/>
          </w:tcPr>
          <w:p w14:paraId="2341D14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r>
      <w:tr w:rsidR="00DC26B9" w:rsidRPr="00DC26B9" w14:paraId="7AB9B962"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40A7C7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4155ABB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 </w:t>
            </w:r>
          </w:p>
        </w:tc>
        <w:tc>
          <w:tcPr>
            <w:tcW w:w="3680" w:type="dxa"/>
            <w:tcBorders>
              <w:top w:val="nil"/>
              <w:left w:val="nil"/>
              <w:bottom w:val="single" w:sz="4" w:space="0" w:color="auto"/>
              <w:right w:val="single" w:sz="4" w:space="0" w:color="auto"/>
            </w:tcBorders>
            <w:shd w:val="clear" w:color="auto" w:fill="auto"/>
            <w:noWrap/>
            <w:vAlign w:val="bottom"/>
            <w:hideMark/>
          </w:tcPr>
          <w:p w14:paraId="0EA92DB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PRACH_KILL</w:t>
            </w:r>
          </w:p>
        </w:tc>
        <w:tc>
          <w:tcPr>
            <w:tcW w:w="1540" w:type="dxa"/>
            <w:tcBorders>
              <w:top w:val="nil"/>
              <w:left w:val="nil"/>
              <w:bottom w:val="single" w:sz="4" w:space="0" w:color="auto"/>
              <w:right w:val="single" w:sz="4" w:space="0" w:color="auto"/>
            </w:tcBorders>
            <w:shd w:val="clear" w:color="auto" w:fill="auto"/>
            <w:noWrap/>
            <w:vAlign w:val="bottom"/>
            <w:hideMark/>
          </w:tcPr>
          <w:p w14:paraId="0B4BEC6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r>
      <w:tr w:rsidR="00DC26B9" w:rsidRPr="00DC26B9" w14:paraId="16433699"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209CFC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0D73C90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[4] </w:t>
            </w:r>
          </w:p>
        </w:tc>
        <w:tc>
          <w:tcPr>
            <w:tcW w:w="3680" w:type="dxa"/>
            <w:tcBorders>
              <w:top w:val="nil"/>
              <w:left w:val="nil"/>
              <w:bottom w:val="single" w:sz="4" w:space="0" w:color="auto"/>
              <w:right w:val="single" w:sz="4" w:space="0" w:color="auto"/>
            </w:tcBorders>
            <w:shd w:val="clear" w:color="auto" w:fill="auto"/>
            <w:noWrap/>
            <w:vAlign w:val="bottom"/>
            <w:hideMark/>
          </w:tcPr>
          <w:p w14:paraId="2DF2CD1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SRS_KILL</w:t>
            </w:r>
          </w:p>
        </w:tc>
        <w:tc>
          <w:tcPr>
            <w:tcW w:w="1540" w:type="dxa"/>
            <w:tcBorders>
              <w:top w:val="nil"/>
              <w:left w:val="nil"/>
              <w:bottom w:val="single" w:sz="4" w:space="0" w:color="auto"/>
              <w:right w:val="single" w:sz="4" w:space="0" w:color="auto"/>
            </w:tcBorders>
            <w:shd w:val="clear" w:color="auto" w:fill="auto"/>
            <w:noWrap/>
            <w:vAlign w:val="bottom"/>
            <w:hideMark/>
          </w:tcPr>
          <w:p w14:paraId="56B26E6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r>
      <w:tr w:rsidR="00DC26B9" w:rsidRPr="00DC26B9" w14:paraId="6E9DB744"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B924DB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26BD5AC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[5] </w:t>
            </w:r>
          </w:p>
        </w:tc>
        <w:tc>
          <w:tcPr>
            <w:tcW w:w="3680" w:type="dxa"/>
            <w:tcBorders>
              <w:top w:val="nil"/>
              <w:left w:val="nil"/>
              <w:bottom w:val="single" w:sz="4" w:space="0" w:color="auto"/>
              <w:right w:val="single" w:sz="4" w:space="0" w:color="auto"/>
            </w:tcBorders>
            <w:shd w:val="clear" w:color="auto" w:fill="auto"/>
            <w:noWrap/>
            <w:vAlign w:val="bottom"/>
            <w:hideMark/>
          </w:tcPr>
          <w:p w14:paraId="4950353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STAT_KILL</w:t>
            </w:r>
          </w:p>
        </w:tc>
        <w:tc>
          <w:tcPr>
            <w:tcW w:w="1540" w:type="dxa"/>
            <w:tcBorders>
              <w:top w:val="nil"/>
              <w:left w:val="nil"/>
              <w:bottom w:val="single" w:sz="4" w:space="0" w:color="auto"/>
              <w:right w:val="single" w:sz="4" w:space="0" w:color="auto"/>
            </w:tcBorders>
            <w:shd w:val="clear" w:color="auto" w:fill="auto"/>
            <w:noWrap/>
            <w:vAlign w:val="bottom"/>
            <w:hideMark/>
          </w:tcPr>
          <w:p w14:paraId="251696A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r>
      <w:tr w:rsidR="00DC26B9" w:rsidRPr="00DC26B9" w14:paraId="1CBE34AA"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38C938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33057F2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[6] </w:t>
            </w:r>
          </w:p>
        </w:tc>
        <w:tc>
          <w:tcPr>
            <w:tcW w:w="3680" w:type="dxa"/>
            <w:tcBorders>
              <w:top w:val="nil"/>
              <w:left w:val="nil"/>
              <w:bottom w:val="single" w:sz="4" w:space="0" w:color="auto"/>
              <w:right w:val="single" w:sz="4" w:space="0" w:color="auto"/>
            </w:tcBorders>
            <w:shd w:val="clear" w:color="auto" w:fill="auto"/>
            <w:noWrap/>
            <w:vAlign w:val="bottom"/>
            <w:hideMark/>
          </w:tcPr>
          <w:p w14:paraId="74EB1F4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DL_STAT_KILL</w:t>
            </w:r>
          </w:p>
        </w:tc>
        <w:tc>
          <w:tcPr>
            <w:tcW w:w="1540" w:type="dxa"/>
            <w:tcBorders>
              <w:top w:val="nil"/>
              <w:left w:val="nil"/>
              <w:bottom w:val="single" w:sz="4" w:space="0" w:color="auto"/>
              <w:right w:val="single" w:sz="4" w:space="0" w:color="auto"/>
            </w:tcBorders>
            <w:shd w:val="clear" w:color="auto" w:fill="auto"/>
            <w:noWrap/>
            <w:vAlign w:val="bottom"/>
            <w:hideMark/>
          </w:tcPr>
          <w:p w14:paraId="7B1CD90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r>
      <w:tr w:rsidR="00DC26B9" w:rsidRPr="00DC26B9" w14:paraId="52913431"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7F718E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6D822F4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[7] </w:t>
            </w:r>
          </w:p>
        </w:tc>
        <w:tc>
          <w:tcPr>
            <w:tcW w:w="3680" w:type="dxa"/>
            <w:tcBorders>
              <w:top w:val="nil"/>
              <w:left w:val="nil"/>
              <w:bottom w:val="single" w:sz="4" w:space="0" w:color="auto"/>
              <w:right w:val="single" w:sz="4" w:space="0" w:color="auto"/>
            </w:tcBorders>
            <w:shd w:val="clear" w:color="auto" w:fill="auto"/>
            <w:noWrap/>
            <w:vAlign w:val="bottom"/>
            <w:hideMark/>
          </w:tcPr>
          <w:p w14:paraId="365C91D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UL_STAT_KILL</w:t>
            </w:r>
          </w:p>
        </w:tc>
        <w:tc>
          <w:tcPr>
            <w:tcW w:w="1540" w:type="dxa"/>
            <w:tcBorders>
              <w:top w:val="nil"/>
              <w:left w:val="nil"/>
              <w:bottom w:val="single" w:sz="4" w:space="0" w:color="auto"/>
              <w:right w:val="single" w:sz="4" w:space="0" w:color="auto"/>
            </w:tcBorders>
            <w:shd w:val="clear" w:color="auto" w:fill="auto"/>
            <w:noWrap/>
            <w:vAlign w:val="bottom"/>
            <w:hideMark/>
          </w:tcPr>
          <w:p w14:paraId="1853668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r>
      <w:tr w:rsidR="00DC26B9" w:rsidRPr="00DC26B9" w14:paraId="4F39979E"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78C0BE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lastRenderedPageBreak/>
              <w:t> </w:t>
            </w:r>
          </w:p>
        </w:tc>
        <w:tc>
          <w:tcPr>
            <w:tcW w:w="1360" w:type="dxa"/>
            <w:tcBorders>
              <w:top w:val="nil"/>
              <w:left w:val="nil"/>
              <w:bottom w:val="single" w:sz="4" w:space="0" w:color="auto"/>
              <w:right w:val="single" w:sz="4" w:space="0" w:color="auto"/>
            </w:tcBorders>
            <w:shd w:val="clear" w:color="auto" w:fill="auto"/>
            <w:noWrap/>
            <w:vAlign w:val="bottom"/>
            <w:hideMark/>
          </w:tcPr>
          <w:p w14:paraId="42B1571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2865D8D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663D0D7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1012D9D8"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6F7A73F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0x2</w:t>
            </w:r>
          </w:p>
        </w:tc>
        <w:tc>
          <w:tcPr>
            <w:tcW w:w="1360" w:type="dxa"/>
            <w:tcBorders>
              <w:top w:val="nil"/>
              <w:left w:val="nil"/>
              <w:bottom w:val="single" w:sz="4" w:space="0" w:color="auto"/>
              <w:right w:val="single" w:sz="4" w:space="0" w:color="auto"/>
            </w:tcBorders>
            <w:shd w:val="clear" w:color="auto" w:fill="auto"/>
            <w:noWrap/>
            <w:vAlign w:val="bottom"/>
            <w:hideMark/>
          </w:tcPr>
          <w:p w14:paraId="47C0D12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    </w:t>
            </w:r>
          </w:p>
        </w:tc>
        <w:tc>
          <w:tcPr>
            <w:tcW w:w="3680" w:type="dxa"/>
            <w:tcBorders>
              <w:top w:val="nil"/>
              <w:left w:val="nil"/>
              <w:bottom w:val="single" w:sz="4" w:space="0" w:color="auto"/>
              <w:right w:val="single" w:sz="4" w:space="0" w:color="auto"/>
            </w:tcBorders>
            <w:shd w:val="clear" w:color="auto" w:fill="auto"/>
            <w:noWrap/>
            <w:vAlign w:val="bottom"/>
            <w:hideMark/>
          </w:tcPr>
          <w:p w14:paraId="4B25BFE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DL_BEAM_EN       </w:t>
            </w:r>
          </w:p>
        </w:tc>
        <w:tc>
          <w:tcPr>
            <w:tcW w:w="1540" w:type="dxa"/>
            <w:tcBorders>
              <w:top w:val="nil"/>
              <w:left w:val="nil"/>
              <w:bottom w:val="single" w:sz="4" w:space="0" w:color="auto"/>
              <w:right w:val="single" w:sz="4" w:space="0" w:color="auto"/>
            </w:tcBorders>
            <w:shd w:val="clear" w:color="auto" w:fill="auto"/>
            <w:noWrap/>
            <w:vAlign w:val="bottom"/>
            <w:hideMark/>
          </w:tcPr>
          <w:p w14:paraId="0240EEB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w:t>
            </w:r>
          </w:p>
        </w:tc>
      </w:tr>
      <w:tr w:rsidR="00DC26B9" w:rsidRPr="00DC26B9" w14:paraId="34A3AC4F"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E3BF48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1D20032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    </w:t>
            </w:r>
          </w:p>
        </w:tc>
        <w:tc>
          <w:tcPr>
            <w:tcW w:w="3680" w:type="dxa"/>
            <w:tcBorders>
              <w:top w:val="nil"/>
              <w:left w:val="nil"/>
              <w:bottom w:val="single" w:sz="4" w:space="0" w:color="auto"/>
              <w:right w:val="single" w:sz="4" w:space="0" w:color="auto"/>
            </w:tcBorders>
            <w:shd w:val="clear" w:color="auto" w:fill="auto"/>
            <w:noWrap/>
            <w:vAlign w:val="bottom"/>
            <w:hideMark/>
          </w:tcPr>
          <w:p w14:paraId="7026E16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UL_BEAM_EN       </w:t>
            </w:r>
          </w:p>
        </w:tc>
        <w:tc>
          <w:tcPr>
            <w:tcW w:w="1540" w:type="dxa"/>
            <w:tcBorders>
              <w:top w:val="nil"/>
              <w:left w:val="nil"/>
              <w:bottom w:val="single" w:sz="4" w:space="0" w:color="auto"/>
              <w:right w:val="single" w:sz="4" w:space="0" w:color="auto"/>
            </w:tcBorders>
            <w:shd w:val="clear" w:color="auto" w:fill="auto"/>
            <w:noWrap/>
            <w:vAlign w:val="bottom"/>
            <w:hideMark/>
          </w:tcPr>
          <w:p w14:paraId="1EA17F7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w:t>
            </w:r>
          </w:p>
        </w:tc>
      </w:tr>
      <w:tr w:rsidR="00DC26B9" w:rsidRPr="00DC26B9" w14:paraId="3832EED3"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6160F6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17594E1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[2]    </w:t>
            </w:r>
          </w:p>
        </w:tc>
        <w:tc>
          <w:tcPr>
            <w:tcW w:w="3680" w:type="dxa"/>
            <w:tcBorders>
              <w:top w:val="nil"/>
              <w:left w:val="nil"/>
              <w:bottom w:val="single" w:sz="4" w:space="0" w:color="auto"/>
              <w:right w:val="single" w:sz="4" w:space="0" w:color="auto"/>
            </w:tcBorders>
            <w:shd w:val="clear" w:color="auto" w:fill="auto"/>
            <w:noWrap/>
            <w:vAlign w:val="bottom"/>
            <w:hideMark/>
          </w:tcPr>
          <w:p w14:paraId="58167FC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PRACH_BEAM_EN    </w:t>
            </w:r>
          </w:p>
        </w:tc>
        <w:tc>
          <w:tcPr>
            <w:tcW w:w="1540" w:type="dxa"/>
            <w:tcBorders>
              <w:top w:val="nil"/>
              <w:left w:val="nil"/>
              <w:bottom w:val="single" w:sz="4" w:space="0" w:color="auto"/>
              <w:right w:val="single" w:sz="4" w:space="0" w:color="auto"/>
            </w:tcBorders>
            <w:shd w:val="clear" w:color="auto" w:fill="auto"/>
            <w:noWrap/>
            <w:vAlign w:val="bottom"/>
            <w:hideMark/>
          </w:tcPr>
          <w:p w14:paraId="72300B6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w:t>
            </w:r>
          </w:p>
        </w:tc>
      </w:tr>
      <w:tr w:rsidR="00DC26B9" w:rsidRPr="00DC26B9" w14:paraId="6D15FDDC"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1500DE4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5D5D456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    </w:t>
            </w:r>
          </w:p>
        </w:tc>
        <w:tc>
          <w:tcPr>
            <w:tcW w:w="3680" w:type="dxa"/>
            <w:tcBorders>
              <w:top w:val="nil"/>
              <w:left w:val="nil"/>
              <w:bottom w:val="single" w:sz="4" w:space="0" w:color="auto"/>
              <w:right w:val="single" w:sz="4" w:space="0" w:color="auto"/>
            </w:tcBorders>
            <w:shd w:val="clear" w:color="auto" w:fill="auto"/>
            <w:noWrap/>
            <w:vAlign w:val="bottom"/>
            <w:hideMark/>
          </w:tcPr>
          <w:p w14:paraId="5E3B7B6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DL_WEIGHT_SRC    </w:t>
            </w:r>
          </w:p>
        </w:tc>
        <w:tc>
          <w:tcPr>
            <w:tcW w:w="1540" w:type="dxa"/>
            <w:tcBorders>
              <w:top w:val="nil"/>
              <w:left w:val="nil"/>
              <w:bottom w:val="single" w:sz="4" w:space="0" w:color="auto"/>
              <w:right w:val="single" w:sz="4" w:space="0" w:color="auto"/>
            </w:tcBorders>
            <w:shd w:val="clear" w:color="auto" w:fill="auto"/>
            <w:noWrap/>
            <w:vAlign w:val="bottom"/>
            <w:hideMark/>
          </w:tcPr>
          <w:p w14:paraId="2AFAA84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r>
      <w:tr w:rsidR="00DC26B9" w:rsidRPr="00DC26B9" w14:paraId="5C84FBC0"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FB8D3D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70A4915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[4]    </w:t>
            </w:r>
          </w:p>
        </w:tc>
        <w:tc>
          <w:tcPr>
            <w:tcW w:w="3680" w:type="dxa"/>
            <w:tcBorders>
              <w:top w:val="nil"/>
              <w:left w:val="nil"/>
              <w:bottom w:val="single" w:sz="4" w:space="0" w:color="auto"/>
              <w:right w:val="single" w:sz="4" w:space="0" w:color="auto"/>
            </w:tcBorders>
            <w:shd w:val="clear" w:color="auto" w:fill="auto"/>
            <w:noWrap/>
            <w:vAlign w:val="bottom"/>
            <w:hideMark/>
          </w:tcPr>
          <w:p w14:paraId="7468782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UL_WEIGHT_SRC    </w:t>
            </w:r>
          </w:p>
        </w:tc>
        <w:tc>
          <w:tcPr>
            <w:tcW w:w="1540" w:type="dxa"/>
            <w:tcBorders>
              <w:top w:val="nil"/>
              <w:left w:val="nil"/>
              <w:bottom w:val="single" w:sz="4" w:space="0" w:color="auto"/>
              <w:right w:val="single" w:sz="4" w:space="0" w:color="auto"/>
            </w:tcBorders>
            <w:shd w:val="clear" w:color="auto" w:fill="auto"/>
            <w:noWrap/>
            <w:vAlign w:val="bottom"/>
            <w:hideMark/>
          </w:tcPr>
          <w:p w14:paraId="66D6E10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r>
      <w:tr w:rsidR="00DC26B9" w:rsidRPr="00DC26B9" w14:paraId="5801C69F"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4BAE5E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4112404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[5]    </w:t>
            </w:r>
          </w:p>
        </w:tc>
        <w:tc>
          <w:tcPr>
            <w:tcW w:w="3680" w:type="dxa"/>
            <w:tcBorders>
              <w:top w:val="nil"/>
              <w:left w:val="nil"/>
              <w:bottom w:val="single" w:sz="4" w:space="0" w:color="auto"/>
              <w:right w:val="single" w:sz="4" w:space="0" w:color="auto"/>
            </w:tcBorders>
            <w:shd w:val="clear" w:color="auto" w:fill="auto"/>
            <w:noWrap/>
            <w:vAlign w:val="bottom"/>
            <w:hideMark/>
          </w:tcPr>
          <w:p w14:paraId="7439E08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PRACH_WEIGHT_SRC </w:t>
            </w:r>
          </w:p>
        </w:tc>
        <w:tc>
          <w:tcPr>
            <w:tcW w:w="1540" w:type="dxa"/>
            <w:tcBorders>
              <w:top w:val="nil"/>
              <w:left w:val="nil"/>
              <w:bottom w:val="single" w:sz="4" w:space="0" w:color="auto"/>
              <w:right w:val="single" w:sz="4" w:space="0" w:color="auto"/>
            </w:tcBorders>
            <w:shd w:val="clear" w:color="000000" w:fill="FFFFFF"/>
            <w:noWrap/>
            <w:vAlign w:val="bottom"/>
            <w:hideMark/>
          </w:tcPr>
          <w:p w14:paraId="6B668B7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r>
      <w:tr w:rsidR="00DC26B9" w:rsidRPr="00DC26B9" w14:paraId="6A71C88C"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572DB2F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0F380C4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[15:8] </w:t>
            </w:r>
          </w:p>
        </w:tc>
        <w:tc>
          <w:tcPr>
            <w:tcW w:w="3680" w:type="dxa"/>
            <w:tcBorders>
              <w:top w:val="nil"/>
              <w:left w:val="nil"/>
              <w:bottom w:val="single" w:sz="4" w:space="0" w:color="auto"/>
              <w:right w:val="single" w:sz="4" w:space="0" w:color="auto"/>
            </w:tcBorders>
            <w:shd w:val="clear" w:color="auto" w:fill="auto"/>
            <w:noWrap/>
            <w:vAlign w:val="bottom"/>
            <w:hideMark/>
          </w:tcPr>
          <w:p w14:paraId="743B78A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DL_BEAM_ID_NUM   </w:t>
            </w:r>
          </w:p>
        </w:tc>
        <w:tc>
          <w:tcPr>
            <w:tcW w:w="1540" w:type="dxa"/>
            <w:tcBorders>
              <w:top w:val="nil"/>
              <w:left w:val="nil"/>
              <w:bottom w:val="single" w:sz="4" w:space="0" w:color="auto"/>
              <w:right w:val="single" w:sz="4" w:space="0" w:color="auto"/>
            </w:tcBorders>
            <w:shd w:val="clear" w:color="000000" w:fill="FFFFFF"/>
            <w:noWrap/>
            <w:vAlign w:val="bottom"/>
            <w:hideMark/>
          </w:tcPr>
          <w:p w14:paraId="289154D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8'd1</w:t>
            </w:r>
          </w:p>
        </w:tc>
      </w:tr>
      <w:tr w:rsidR="00DC26B9" w:rsidRPr="00DC26B9" w14:paraId="34C5F333"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A27A56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4E008A7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[23:16]</w:t>
            </w:r>
          </w:p>
        </w:tc>
        <w:tc>
          <w:tcPr>
            <w:tcW w:w="3680" w:type="dxa"/>
            <w:tcBorders>
              <w:top w:val="nil"/>
              <w:left w:val="nil"/>
              <w:bottom w:val="single" w:sz="4" w:space="0" w:color="auto"/>
              <w:right w:val="single" w:sz="4" w:space="0" w:color="auto"/>
            </w:tcBorders>
            <w:shd w:val="clear" w:color="auto" w:fill="auto"/>
            <w:noWrap/>
            <w:vAlign w:val="bottom"/>
            <w:hideMark/>
          </w:tcPr>
          <w:p w14:paraId="05CD370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UL_BEAM_ID_NUM   </w:t>
            </w:r>
          </w:p>
        </w:tc>
        <w:tc>
          <w:tcPr>
            <w:tcW w:w="1540" w:type="dxa"/>
            <w:tcBorders>
              <w:top w:val="nil"/>
              <w:left w:val="nil"/>
              <w:bottom w:val="single" w:sz="4" w:space="0" w:color="auto"/>
              <w:right w:val="single" w:sz="4" w:space="0" w:color="auto"/>
            </w:tcBorders>
            <w:shd w:val="clear" w:color="000000" w:fill="FFFFFF"/>
            <w:noWrap/>
            <w:vAlign w:val="bottom"/>
            <w:hideMark/>
          </w:tcPr>
          <w:p w14:paraId="2CC5A13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8'd1</w:t>
            </w:r>
          </w:p>
        </w:tc>
      </w:tr>
      <w:tr w:rsidR="00DC26B9" w:rsidRPr="00DC26B9" w14:paraId="0198363B"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90FC4E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5D02399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[31:24]</w:t>
            </w:r>
          </w:p>
        </w:tc>
        <w:tc>
          <w:tcPr>
            <w:tcW w:w="3680" w:type="dxa"/>
            <w:tcBorders>
              <w:top w:val="nil"/>
              <w:left w:val="nil"/>
              <w:bottom w:val="single" w:sz="4" w:space="0" w:color="auto"/>
              <w:right w:val="single" w:sz="4" w:space="0" w:color="auto"/>
            </w:tcBorders>
            <w:shd w:val="clear" w:color="auto" w:fill="auto"/>
            <w:noWrap/>
            <w:vAlign w:val="bottom"/>
            <w:hideMark/>
          </w:tcPr>
          <w:p w14:paraId="39686E5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PRACH_BEAM_ID_NUM</w:t>
            </w:r>
          </w:p>
        </w:tc>
        <w:tc>
          <w:tcPr>
            <w:tcW w:w="1540" w:type="dxa"/>
            <w:tcBorders>
              <w:top w:val="nil"/>
              <w:left w:val="nil"/>
              <w:bottom w:val="single" w:sz="4" w:space="0" w:color="auto"/>
              <w:right w:val="single" w:sz="4" w:space="0" w:color="auto"/>
            </w:tcBorders>
            <w:shd w:val="clear" w:color="000000" w:fill="FFFFFF"/>
            <w:noWrap/>
            <w:vAlign w:val="bottom"/>
            <w:hideMark/>
          </w:tcPr>
          <w:p w14:paraId="765DA53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8'd1</w:t>
            </w:r>
          </w:p>
        </w:tc>
      </w:tr>
      <w:tr w:rsidR="00DC26B9" w:rsidRPr="00DC26B9" w14:paraId="1F1AD971"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76523A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0E160D6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7F0BC7E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0201EE2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37C26781"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6414742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0x3</w:t>
            </w:r>
          </w:p>
        </w:tc>
        <w:tc>
          <w:tcPr>
            <w:tcW w:w="1360" w:type="dxa"/>
            <w:tcBorders>
              <w:top w:val="nil"/>
              <w:left w:val="nil"/>
              <w:bottom w:val="single" w:sz="4" w:space="0" w:color="auto"/>
              <w:right w:val="single" w:sz="4" w:space="0" w:color="auto"/>
            </w:tcBorders>
            <w:shd w:val="clear" w:color="auto" w:fill="auto"/>
            <w:noWrap/>
            <w:vAlign w:val="bottom"/>
            <w:hideMark/>
          </w:tcPr>
          <w:p w14:paraId="7FB9048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[1:0]  </w:t>
            </w:r>
          </w:p>
        </w:tc>
        <w:tc>
          <w:tcPr>
            <w:tcW w:w="3680" w:type="dxa"/>
            <w:tcBorders>
              <w:top w:val="nil"/>
              <w:left w:val="nil"/>
              <w:bottom w:val="single" w:sz="4" w:space="0" w:color="auto"/>
              <w:right w:val="single" w:sz="4" w:space="0" w:color="auto"/>
            </w:tcBorders>
            <w:shd w:val="clear" w:color="auto" w:fill="auto"/>
            <w:noWrap/>
            <w:vAlign w:val="bottom"/>
            <w:hideMark/>
          </w:tcPr>
          <w:p w14:paraId="77EFEC1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DL_BEAM_EMUL_SCENARIO   </w:t>
            </w:r>
          </w:p>
        </w:tc>
        <w:tc>
          <w:tcPr>
            <w:tcW w:w="1540" w:type="dxa"/>
            <w:tcBorders>
              <w:top w:val="nil"/>
              <w:left w:val="nil"/>
              <w:bottom w:val="single" w:sz="4" w:space="0" w:color="auto"/>
              <w:right w:val="single" w:sz="4" w:space="0" w:color="auto"/>
            </w:tcBorders>
            <w:shd w:val="clear" w:color="auto" w:fill="auto"/>
            <w:noWrap/>
            <w:vAlign w:val="bottom"/>
            <w:hideMark/>
          </w:tcPr>
          <w:p w14:paraId="4A40EC9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2'b00</w:t>
            </w:r>
          </w:p>
        </w:tc>
      </w:tr>
      <w:tr w:rsidR="00DC26B9" w:rsidRPr="00DC26B9" w14:paraId="37617F32"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8098E3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61A293D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[3:2]  </w:t>
            </w:r>
          </w:p>
        </w:tc>
        <w:tc>
          <w:tcPr>
            <w:tcW w:w="3680" w:type="dxa"/>
            <w:tcBorders>
              <w:top w:val="nil"/>
              <w:left w:val="nil"/>
              <w:bottom w:val="single" w:sz="4" w:space="0" w:color="auto"/>
              <w:right w:val="single" w:sz="4" w:space="0" w:color="auto"/>
            </w:tcBorders>
            <w:shd w:val="clear" w:color="auto" w:fill="auto"/>
            <w:noWrap/>
            <w:vAlign w:val="bottom"/>
            <w:hideMark/>
          </w:tcPr>
          <w:p w14:paraId="350ED5E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UL_BEAM_EMUL_SCENARIO   </w:t>
            </w:r>
          </w:p>
        </w:tc>
        <w:tc>
          <w:tcPr>
            <w:tcW w:w="1540" w:type="dxa"/>
            <w:tcBorders>
              <w:top w:val="nil"/>
              <w:left w:val="nil"/>
              <w:bottom w:val="single" w:sz="4" w:space="0" w:color="auto"/>
              <w:right w:val="single" w:sz="4" w:space="0" w:color="auto"/>
            </w:tcBorders>
            <w:shd w:val="clear" w:color="auto" w:fill="auto"/>
            <w:noWrap/>
            <w:vAlign w:val="bottom"/>
            <w:hideMark/>
          </w:tcPr>
          <w:p w14:paraId="1531ED1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2'b00</w:t>
            </w:r>
          </w:p>
        </w:tc>
      </w:tr>
      <w:tr w:rsidR="00DC26B9" w:rsidRPr="00DC26B9" w14:paraId="45700CD4"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25973F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2CC2733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[5:4]  </w:t>
            </w:r>
          </w:p>
        </w:tc>
        <w:tc>
          <w:tcPr>
            <w:tcW w:w="3680" w:type="dxa"/>
            <w:tcBorders>
              <w:top w:val="nil"/>
              <w:left w:val="nil"/>
              <w:bottom w:val="single" w:sz="4" w:space="0" w:color="auto"/>
              <w:right w:val="single" w:sz="4" w:space="0" w:color="auto"/>
            </w:tcBorders>
            <w:shd w:val="clear" w:color="auto" w:fill="auto"/>
            <w:noWrap/>
            <w:vAlign w:val="bottom"/>
            <w:hideMark/>
          </w:tcPr>
          <w:p w14:paraId="3AC9FBF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PRACH_BEAM_EMUL_SCENARIO</w:t>
            </w:r>
          </w:p>
        </w:tc>
        <w:tc>
          <w:tcPr>
            <w:tcW w:w="1540" w:type="dxa"/>
            <w:tcBorders>
              <w:top w:val="nil"/>
              <w:left w:val="nil"/>
              <w:bottom w:val="single" w:sz="4" w:space="0" w:color="auto"/>
              <w:right w:val="single" w:sz="4" w:space="0" w:color="auto"/>
            </w:tcBorders>
            <w:shd w:val="clear" w:color="auto" w:fill="auto"/>
            <w:noWrap/>
            <w:vAlign w:val="bottom"/>
            <w:hideMark/>
          </w:tcPr>
          <w:p w14:paraId="71D2F78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2'b00</w:t>
            </w:r>
          </w:p>
        </w:tc>
      </w:tr>
      <w:tr w:rsidR="00DC26B9" w:rsidRPr="00DC26B9" w14:paraId="038EBED9"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6A8FFC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4C6A2CB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[6]    </w:t>
            </w:r>
          </w:p>
        </w:tc>
        <w:tc>
          <w:tcPr>
            <w:tcW w:w="3680" w:type="dxa"/>
            <w:tcBorders>
              <w:top w:val="nil"/>
              <w:left w:val="nil"/>
              <w:bottom w:val="single" w:sz="4" w:space="0" w:color="auto"/>
              <w:right w:val="single" w:sz="4" w:space="0" w:color="auto"/>
            </w:tcBorders>
            <w:shd w:val="clear" w:color="auto" w:fill="auto"/>
            <w:noWrap/>
            <w:vAlign w:val="bottom"/>
            <w:hideMark/>
          </w:tcPr>
          <w:p w14:paraId="20417E9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UL_MAC_EMUL_MODE        </w:t>
            </w:r>
          </w:p>
        </w:tc>
        <w:tc>
          <w:tcPr>
            <w:tcW w:w="1540" w:type="dxa"/>
            <w:tcBorders>
              <w:top w:val="nil"/>
              <w:left w:val="nil"/>
              <w:bottom w:val="single" w:sz="4" w:space="0" w:color="auto"/>
              <w:right w:val="single" w:sz="4" w:space="0" w:color="auto"/>
            </w:tcBorders>
            <w:shd w:val="clear" w:color="auto" w:fill="auto"/>
            <w:noWrap/>
            <w:vAlign w:val="bottom"/>
            <w:hideMark/>
          </w:tcPr>
          <w:p w14:paraId="0BA2E74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1'b0</w:t>
            </w:r>
          </w:p>
        </w:tc>
      </w:tr>
      <w:tr w:rsidR="00DC26B9" w:rsidRPr="00DC26B9" w14:paraId="60E690FC"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163C459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214601D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[7]    </w:t>
            </w:r>
          </w:p>
        </w:tc>
        <w:tc>
          <w:tcPr>
            <w:tcW w:w="3680" w:type="dxa"/>
            <w:tcBorders>
              <w:top w:val="nil"/>
              <w:left w:val="nil"/>
              <w:bottom w:val="single" w:sz="4" w:space="0" w:color="auto"/>
              <w:right w:val="single" w:sz="4" w:space="0" w:color="auto"/>
            </w:tcBorders>
            <w:shd w:val="clear" w:color="auto" w:fill="auto"/>
            <w:noWrap/>
            <w:vAlign w:val="bottom"/>
            <w:hideMark/>
          </w:tcPr>
          <w:p w14:paraId="15C0EB4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PRACH_DEMOD_EMUL_MODE   </w:t>
            </w:r>
          </w:p>
        </w:tc>
        <w:tc>
          <w:tcPr>
            <w:tcW w:w="1540" w:type="dxa"/>
            <w:tcBorders>
              <w:top w:val="nil"/>
              <w:left w:val="nil"/>
              <w:bottom w:val="single" w:sz="4" w:space="0" w:color="auto"/>
              <w:right w:val="single" w:sz="4" w:space="0" w:color="auto"/>
            </w:tcBorders>
            <w:shd w:val="clear" w:color="auto" w:fill="auto"/>
            <w:noWrap/>
            <w:vAlign w:val="bottom"/>
            <w:hideMark/>
          </w:tcPr>
          <w:p w14:paraId="250F8ED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1'b0</w:t>
            </w:r>
          </w:p>
        </w:tc>
      </w:tr>
      <w:tr w:rsidR="00DC26B9" w:rsidRPr="00DC26B9" w14:paraId="6475235D"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855021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403D1CF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[8]    </w:t>
            </w:r>
          </w:p>
        </w:tc>
        <w:tc>
          <w:tcPr>
            <w:tcW w:w="3680" w:type="dxa"/>
            <w:tcBorders>
              <w:top w:val="nil"/>
              <w:left w:val="nil"/>
              <w:bottom w:val="single" w:sz="4" w:space="0" w:color="auto"/>
              <w:right w:val="single" w:sz="4" w:space="0" w:color="auto"/>
            </w:tcBorders>
            <w:shd w:val="clear" w:color="auto" w:fill="auto"/>
            <w:noWrap/>
            <w:vAlign w:val="bottom"/>
            <w:hideMark/>
          </w:tcPr>
          <w:p w14:paraId="038C306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DL_DSPU_MULTISTR_MODE   </w:t>
            </w:r>
          </w:p>
        </w:tc>
        <w:tc>
          <w:tcPr>
            <w:tcW w:w="1540" w:type="dxa"/>
            <w:tcBorders>
              <w:top w:val="nil"/>
              <w:left w:val="nil"/>
              <w:bottom w:val="single" w:sz="4" w:space="0" w:color="auto"/>
              <w:right w:val="single" w:sz="4" w:space="0" w:color="auto"/>
            </w:tcBorders>
            <w:shd w:val="clear" w:color="auto" w:fill="auto"/>
            <w:noWrap/>
            <w:vAlign w:val="bottom"/>
            <w:hideMark/>
          </w:tcPr>
          <w:p w14:paraId="342AAE8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1'd1</w:t>
            </w:r>
          </w:p>
        </w:tc>
      </w:tr>
      <w:tr w:rsidR="00DC26B9" w:rsidRPr="00DC26B9" w14:paraId="0C48E320"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CDA8FD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67CCD18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[9]    </w:t>
            </w:r>
          </w:p>
        </w:tc>
        <w:tc>
          <w:tcPr>
            <w:tcW w:w="3680" w:type="dxa"/>
            <w:tcBorders>
              <w:top w:val="nil"/>
              <w:left w:val="nil"/>
              <w:bottom w:val="single" w:sz="4" w:space="0" w:color="auto"/>
              <w:right w:val="single" w:sz="4" w:space="0" w:color="auto"/>
            </w:tcBorders>
            <w:shd w:val="clear" w:color="auto" w:fill="auto"/>
            <w:noWrap/>
            <w:vAlign w:val="bottom"/>
            <w:hideMark/>
          </w:tcPr>
          <w:p w14:paraId="378FA26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UL_OFPU_SLEEP_MODE      </w:t>
            </w:r>
          </w:p>
        </w:tc>
        <w:tc>
          <w:tcPr>
            <w:tcW w:w="1540" w:type="dxa"/>
            <w:tcBorders>
              <w:top w:val="nil"/>
              <w:left w:val="nil"/>
              <w:bottom w:val="single" w:sz="4" w:space="0" w:color="auto"/>
              <w:right w:val="single" w:sz="4" w:space="0" w:color="auto"/>
            </w:tcBorders>
            <w:shd w:val="clear" w:color="auto" w:fill="auto"/>
            <w:noWrap/>
            <w:vAlign w:val="bottom"/>
            <w:hideMark/>
          </w:tcPr>
          <w:p w14:paraId="1C5537C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1'd0</w:t>
            </w:r>
          </w:p>
        </w:tc>
      </w:tr>
      <w:tr w:rsidR="00DC26B9" w:rsidRPr="00DC26B9" w14:paraId="3A68F43C"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633DE75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58E0CE9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[12:10]</w:t>
            </w:r>
          </w:p>
        </w:tc>
        <w:tc>
          <w:tcPr>
            <w:tcW w:w="3680" w:type="dxa"/>
            <w:tcBorders>
              <w:top w:val="nil"/>
              <w:left w:val="nil"/>
              <w:bottom w:val="single" w:sz="4" w:space="0" w:color="auto"/>
              <w:right w:val="single" w:sz="4" w:space="0" w:color="auto"/>
            </w:tcBorders>
            <w:shd w:val="clear" w:color="auto" w:fill="auto"/>
            <w:noWrap/>
            <w:vAlign w:val="bottom"/>
            <w:hideMark/>
          </w:tcPr>
          <w:p w14:paraId="43627CD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DL_BEAM_SHIFT           </w:t>
            </w:r>
          </w:p>
        </w:tc>
        <w:tc>
          <w:tcPr>
            <w:tcW w:w="1540" w:type="dxa"/>
            <w:tcBorders>
              <w:top w:val="nil"/>
              <w:left w:val="nil"/>
              <w:bottom w:val="single" w:sz="4" w:space="0" w:color="auto"/>
              <w:right w:val="single" w:sz="4" w:space="0" w:color="auto"/>
            </w:tcBorders>
            <w:shd w:val="clear" w:color="auto" w:fill="auto"/>
            <w:noWrap/>
            <w:vAlign w:val="bottom"/>
            <w:hideMark/>
          </w:tcPr>
          <w:p w14:paraId="345BA22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3'd0</w:t>
            </w:r>
          </w:p>
        </w:tc>
      </w:tr>
      <w:tr w:rsidR="00DC26B9" w:rsidRPr="00DC26B9" w14:paraId="45F895B7"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676E668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115F525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[20]   </w:t>
            </w:r>
          </w:p>
        </w:tc>
        <w:tc>
          <w:tcPr>
            <w:tcW w:w="3680" w:type="dxa"/>
            <w:tcBorders>
              <w:top w:val="nil"/>
              <w:left w:val="nil"/>
              <w:bottom w:val="single" w:sz="4" w:space="0" w:color="auto"/>
              <w:right w:val="single" w:sz="4" w:space="0" w:color="auto"/>
            </w:tcBorders>
            <w:shd w:val="clear" w:color="auto" w:fill="auto"/>
            <w:noWrap/>
            <w:vAlign w:val="bottom"/>
            <w:hideMark/>
          </w:tcPr>
          <w:p w14:paraId="10E751B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DL_BC_BID_SRC           </w:t>
            </w:r>
          </w:p>
        </w:tc>
        <w:tc>
          <w:tcPr>
            <w:tcW w:w="1540" w:type="dxa"/>
            <w:tcBorders>
              <w:top w:val="nil"/>
              <w:left w:val="nil"/>
              <w:bottom w:val="single" w:sz="4" w:space="0" w:color="auto"/>
              <w:right w:val="single" w:sz="4" w:space="0" w:color="auto"/>
            </w:tcBorders>
            <w:shd w:val="clear" w:color="auto" w:fill="auto"/>
            <w:noWrap/>
            <w:vAlign w:val="bottom"/>
            <w:hideMark/>
          </w:tcPr>
          <w:p w14:paraId="1535A49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1'd0</w:t>
            </w:r>
          </w:p>
        </w:tc>
      </w:tr>
      <w:tr w:rsidR="00DC26B9" w:rsidRPr="00DC26B9" w14:paraId="0BE1A718"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6C946B4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14E4DF9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[21]   </w:t>
            </w:r>
          </w:p>
        </w:tc>
        <w:tc>
          <w:tcPr>
            <w:tcW w:w="3680" w:type="dxa"/>
            <w:tcBorders>
              <w:top w:val="nil"/>
              <w:left w:val="nil"/>
              <w:bottom w:val="single" w:sz="4" w:space="0" w:color="auto"/>
              <w:right w:val="single" w:sz="4" w:space="0" w:color="auto"/>
            </w:tcBorders>
            <w:shd w:val="clear" w:color="auto" w:fill="auto"/>
            <w:noWrap/>
            <w:vAlign w:val="bottom"/>
            <w:hideMark/>
          </w:tcPr>
          <w:p w14:paraId="2B63228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PRACH_BC_BID_SRC  </w:t>
            </w:r>
          </w:p>
        </w:tc>
        <w:tc>
          <w:tcPr>
            <w:tcW w:w="1540" w:type="dxa"/>
            <w:tcBorders>
              <w:top w:val="nil"/>
              <w:left w:val="nil"/>
              <w:bottom w:val="single" w:sz="4" w:space="0" w:color="auto"/>
              <w:right w:val="single" w:sz="4" w:space="0" w:color="auto"/>
            </w:tcBorders>
            <w:shd w:val="clear" w:color="auto" w:fill="auto"/>
            <w:noWrap/>
            <w:vAlign w:val="bottom"/>
            <w:hideMark/>
          </w:tcPr>
          <w:p w14:paraId="1530CAD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1'd0</w:t>
            </w:r>
          </w:p>
        </w:tc>
      </w:tr>
      <w:tr w:rsidR="00C1070A" w:rsidRPr="00DC26B9" w14:paraId="0F3A8743" w14:textId="77777777" w:rsidTr="009058D1">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tcPr>
          <w:p w14:paraId="59679D98" w14:textId="77777777" w:rsidR="00C1070A" w:rsidRPr="00DC26B9" w:rsidRDefault="00C1070A" w:rsidP="00C1070A">
            <w:pPr>
              <w:spacing w:after="0" w:line="240" w:lineRule="auto"/>
              <w:jc w:val="center"/>
              <w:rPr>
                <w:rFonts w:ascii="Calibri" w:eastAsia="Times New Roman" w:hAnsi="Calibri" w:cs="Calibri"/>
                <w:color w:val="000000"/>
                <w:lang w:eastAsia="en-IN"/>
              </w:rPr>
            </w:pPr>
          </w:p>
        </w:tc>
        <w:tc>
          <w:tcPr>
            <w:tcW w:w="1360" w:type="dxa"/>
            <w:tcBorders>
              <w:top w:val="nil"/>
              <w:left w:val="nil"/>
              <w:bottom w:val="single" w:sz="4" w:space="0" w:color="auto"/>
              <w:right w:val="single" w:sz="4" w:space="0" w:color="auto"/>
            </w:tcBorders>
            <w:shd w:val="clear" w:color="auto" w:fill="auto"/>
            <w:noWrap/>
            <w:vAlign w:val="bottom"/>
          </w:tcPr>
          <w:p w14:paraId="7715AAA7" w14:textId="6C3E1CDE" w:rsidR="00C1070A" w:rsidRPr="00DC26B9" w:rsidRDefault="00C1070A" w:rsidP="00C1070A">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[22]</w:t>
            </w:r>
          </w:p>
        </w:tc>
        <w:tc>
          <w:tcPr>
            <w:tcW w:w="3680" w:type="dxa"/>
            <w:tcBorders>
              <w:top w:val="nil"/>
              <w:left w:val="nil"/>
              <w:bottom w:val="single" w:sz="4" w:space="0" w:color="auto"/>
              <w:right w:val="single" w:sz="4" w:space="0" w:color="auto"/>
            </w:tcBorders>
            <w:shd w:val="clear" w:color="auto" w:fill="auto"/>
            <w:noWrap/>
            <w:vAlign w:val="bottom"/>
          </w:tcPr>
          <w:p w14:paraId="1540D217" w14:textId="76E25AD2" w:rsidR="00C1070A" w:rsidRPr="00DC26B9" w:rsidRDefault="00C1070A" w:rsidP="00C1070A">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dl_beamweights_en</w:t>
            </w:r>
          </w:p>
        </w:tc>
        <w:tc>
          <w:tcPr>
            <w:tcW w:w="1540" w:type="dxa"/>
            <w:tcBorders>
              <w:top w:val="nil"/>
              <w:left w:val="nil"/>
              <w:bottom w:val="single" w:sz="4" w:space="0" w:color="auto"/>
              <w:right w:val="single" w:sz="4" w:space="0" w:color="auto"/>
            </w:tcBorders>
            <w:shd w:val="clear" w:color="auto" w:fill="auto"/>
            <w:noWrap/>
          </w:tcPr>
          <w:p w14:paraId="72C874EC" w14:textId="1EED1553" w:rsidR="00C1070A" w:rsidRPr="00DC26B9" w:rsidRDefault="00C1070A" w:rsidP="00C1070A">
            <w:pPr>
              <w:spacing w:after="0" w:line="240" w:lineRule="auto"/>
              <w:jc w:val="center"/>
              <w:rPr>
                <w:rFonts w:ascii="Calibri" w:eastAsia="Times New Roman" w:hAnsi="Calibri" w:cs="Calibri"/>
                <w:color w:val="000000"/>
                <w:lang w:eastAsia="en-IN"/>
              </w:rPr>
            </w:pPr>
            <w:r w:rsidRPr="002C5B18">
              <w:rPr>
                <w:rFonts w:ascii="Calibri" w:eastAsia="Times New Roman" w:hAnsi="Calibri" w:cs="Calibri"/>
                <w:color w:val="000000"/>
                <w:lang w:eastAsia="en-IN"/>
              </w:rPr>
              <w:t>1'd0</w:t>
            </w:r>
          </w:p>
        </w:tc>
      </w:tr>
      <w:tr w:rsidR="00C1070A" w:rsidRPr="00DC26B9" w14:paraId="7E2687EB" w14:textId="77777777" w:rsidTr="009058D1">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tcPr>
          <w:p w14:paraId="7D2B48D4" w14:textId="77777777" w:rsidR="00C1070A" w:rsidRPr="00DC26B9" w:rsidRDefault="00C1070A" w:rsidP="00C1070A">
            <w:pPr>
              <w:spacing w:after="0" w:line="240" w:lineRule="auto"/>
              <w:jc w:val="center"/>
              <w:rPr>
                <w:rFonts w:ascii="Calibri" w:eastAsia="Times New Roman" w:hAnsi="Calibri" w:cs="Calibri"/>
                <w:color w:val="000000"/>
                <w:lang w:eastAsia="en-IN"/>
              </w:rPr>
            </w:pPr>
          </w:p>
        </w:tc>
        <w:tc>
          <w:tcPr>
            <w:tcW w:w="1360" w:type="dxa"/>
            <w:tcBorders>
              <w:top w:val="nil"/>
              <w:left w:val="nil"/>
              <w:bottom w:val="single" w:sz="4" w:space="0" w:color="auto"/>
              <w:right w:val="single" w:sz="4" w:space="0" w:color="auto"/>
            </w:tcBorders>
            <w:shd w:val="clear" w:color="auto" w:fill="auto"/>
            <w:noWrap/>
            <w:vAlign w:val="bottom"/>
          </w:tcPr>
          <w:p w14:paraId="0095DB04" w14:textId="1A17966C" w:rsidR="00C1070A" w:rsidRPr="00DC26B9" w:rsidRDefault="00C1070A" w:rsidP="00C1070A">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[23]</w:t>
            </w:r>
          </w:p>
        </w:tc>
        <w:tc>
          <w:tcPr>
            <w:tcW w:w="3680" w:type="dxa"/>
            <w:tcBorders>
              <w:top w:val="nil"/>
              <w:left w:val="nil"/>
              <w:bottom w:val="single" w:sz="4" w:space="0" w:color="auto"/>
              <w:right w:val="single" w:sz="4" w:space="0" w:color="auto"/>
            </w:tcBorders>
            <w:shd w:val="clear" w:color="auto" w:fill="auto"/>
            <w:noWrap/>
            <w:vAlign w:val="bottom"/>
          </w:tcPr>
          <w:p w14:paraId="0FFFCE72" w14:textId="039537BE" w:rsidR="00C1070A" w:rsidRPr="00DC26B9" w:rsidRDefault="00C1070A" w:rsidP="00C1070A">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ul_beamweights_en</w:t>
            </w:r>
          </w:p>
        </w:tc>
        <w:tc>
          <w:tcPr>
            <w:tcW w:w="1540" w:type="dxa"/>
            <w:tcBorders>
              <w:top w:val="nil"/>
              <w:left w:val="nil"/>
              <w:bottom w:val="single" w:sz="4" w:space="0" w:color="auto"/>
              <w:right w:val="single" w:sz="4" w:space="0" w:color="auto"/>
            </w:tcBorders>
            <w:shd w:val="clear" w:color="auto" w:fill="auto"/>
            <w:noWrap/>
          </w:tcPr>
          <w:p w14:paraId="639FA269" w14:textId="0857D424" w:rsidR="00C1070A" w:rsidRPr="00DC26B9" w:rsidRDefault="00C1070A" w:rsidP="00C1070A">
            <w:pPr>
              <w:spacing w:after="0" w:line="240" w:lineRule="auto"/>
              <w:jc w:val="center"/>
              <w:rPr>
                <w:rFonts w:ascii="Calibri" w:eastAsia="Times New Roman" w:hAnsi="Calibri" w:cs="Calibri"/>
                <w:color w:val="000000"/>
                <w:lang w:eastAsia="en-IN"/>
              </w:rPr>
            </w:pPr>
            <w:r w:rsidRPr="002C5B18">
              <w:rPr>
                <w:rFonts w:ascii="Calibri" w:eastAsia="Times New Roman" w:hAnsi="Calibri" w:cs="Calibri"/>
                <w:color w:val="000000"/>
                <w:lang w:eastAsia="en-IN"/>
              </w:rPr>
              <w:t>1'd0</w:t>
            </w:r>
          </w:p>
        </w:tc>
      </w:tr>
      <w:tr w:rsidR="00C1070A" w:rsidRPr="00DC26B9" w14:paraId="0BF8098E" w14:textId="77777777" w:rsidTr="009058D1">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tcPr>
          <w:p w14:paraId="12F0A253" w14:textId="77777777" w:rsidR="00C1070A" w:rsidRPr="00DC26B9" w:rsidRDefault="00C1070A" w:rsidP="00C1070A">
            <w:pPr>
              <w:spacing w:after="0" w:line="240" w:lineRule="auto"/>
              <w:jc w:val="center"/>
              <w:rPr>
                <w:rFonts w:ascii="Calibri" w:eastAsia="Times New Roman" w:hAnsi="Calibri" w:cs="Calibri"/>
                <w:color w:val="000000"/>
                <w:lang w:eastAsia="en-IN"/>
              </w:rPr>
            </w:pPr>
          </w:p>
        </w:tc>
        <w:tc>
          <w:tcPr>
            <w:tcW w:w="1360" w:type="dxa"/>
            <w:tcBorders>
              <w:top w:val="nil"/>
              <w:left w:val="nil"/>
              <w:bottom w:val="single" w:sz="4" w:space="0" w:color="auto"/>
              <w:right w:val="single" w:sz="4" w:space="0" w:color="auto"/>
            </w:tcBorders>
            <w:shd w:val="clear" w:color="auto" w:fill="auto"/>
            <w:noWrap/>
            <w:vAlign w:val="bottom"/>
          </w:tcPr>
          <w:p w14:paraId="348FF862" w14:textId="40DFB47C" w:rsidR="00C1070A" w:rsidRPr="00DC26B9" w:rsidRDefault="00C1070A" w:rsidP="00C1070A">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[24]</w:t>
            </w:r>
          </w:p>
        </w:tc>
        <w:tc>
          <w:tcPr>
            <w:tcW w:w="3680" w:type="dxa"/>
            <w:tcBorders>
              <w:top w:val="nil"/>
              <w:left w:val="nil"/>
              <w:bottom w:val="single" w:sz="4" w:space="0" w:color="auto"/>
              <w:right w:val="single" w:sz="4" w:space="0" w:color="auto"/>
            </w:tcBorders>
            <w:shd w:val="clear" w:color="auto" w:fill="auto"/>
            <w:noWrap/>
            <w:vAlign w:val="bottom"/>
          </w:tcPr>
          <w:p w14:paraId="1238A437" w14:textId="5DAFB089" w:rsidR="00C1070A" w:rsidRPr="00DC26B9" w:rsidRDefault="00C1070A" w:rsidP="00C1070A">
            <w:pPr>
              <w:spacing w:after="0" w:line="240" w:lineRule="auto"/>
              <w:jc w:val="center"/>
              <w:rPr>
                <w:rFonts w:ascii="Calibri" w:eastAsia="Times New Roman" w:hAnsi="Calibri" w:cs="Calibri"/>
                <w:color w:val="000000"/>
                <w:lang w:eastAsia="en-IN"/>
              </w:rPr>
            </w:pPr>
            <w:r>
              <w:rPr>
                <w:rFonts w:ascii="Calibri" w:eastAsia="Times New Roman" w:hAnsi="Calibri" w:cs="Calibri"/>
                <w:color w:val="000000"/>
                <w:lang w:eastAsia="en-IN"/>
              </w:rPr>
              <w:t>Ul_bc_bid_src</w:t>
            </w:r>
          </w:p>
        </w:tc>
        <w:tc>
          <w:tcPr>
            <w:tcW w:w="1540" w:type="dxa"/>
            <w:tcBorders>
              <w:top w:val="nil"/>
              <w:left w:val="nil"/>
              <w:bottom w:val="single" w:sz="4" w:space="0" w:color="auto"/>
              <w:right w:val="single" w:sz="4" w:space="0" w:color="auto"/>
            </w:tcBorders>
            <w:shd w:val="clear" w:color="auto" w:fill="auto"/>
            <w:noWrap/>
          </w:tcPr>
          <w:p w14:paraId="220098F1" w14:textId="2C722B64" w:rsidR="00C1070A" w:rsidRPr="00DC26B9" w:rsidRDefault="00C1070A" w:rsidP="00C1070A">
            <w:pPr>
              <w:spacing w:after="0" w:line="240" w:lineRule="auto"/>
              <w:jc w:val="center"/>
              <w:rPr>
                <w:rFonts w:ascii="Calibri" w:eastAsia="Times New Roman" w:hAnsi="Calibri" w:cs="Calibri"/>
                <w:color w:val="000000"/>
                <w:lang w:eastAsia="en-IN"/>
              </w:rPr>
            </w:pPr>
            <w:r w:rsidRPr="002C5B18">
              <w:rPr>
                <w:rFonts w:ascii="Calibri" w:eastAsia="Times New Roman" w:hAnsi="Calibri" w:cs="Calibri"/>
                <w:color w:val="000000"/>
                <w:lang w:eastAsia="en-IN"/>
              </w:rPr>
              <w:t>1'd0</w:t>
            </w:r>
          </w:p>
        </w:tc>
      </w:tr>
      <w:tr w:rsidR="00DC26B9" w:rsidRPr="00DC26B9" w14:paraId="25CAE3BA"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6AD3FE2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61CA5EC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2BA4050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4E62224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1939171F"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738F24C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0x4</w:t>
            </w:r>
          </w:p>
        </w:tc>
        <w:tc>
          <w:tcPr>
            <w:tcW w:w="1360" w:type="dxa"/>
            <w:tcBorders>
              <w:top w:val="nil"/>
              <w:left w:val="nil"/>
              <w:bottom w:val="single" w:sz="4" w:space="0" w:color="auto"/>
              <w:right w:val="single" w:sz="4" w:space="0" w:color="auto"/>
            </w:tcBorders>
            <w:shd w:val="clear" w:color="auto" w:fill="auto"/>
            <w:noWrap/>
            <w:vAlign w:val="bottom"/>
            <w:hideMark/>
          </w:tcPr>
          <w:p w14:paraId="558371D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c>
          <w:tcPr>
            <w:tcW w:w="3680" w:type="dxa"/>
            <w:tcBorders>
              <w:top w:val="nil"/>
              <w:left w:val="nil"/>
              <w:bottom w:val="single" w:sz="4" w:space="0" w:color="auto"/>
              <w:right w:val="single" w:sz="4" w:space="0" w:color="auto"/>
            </w:tcBorders>
            <w:shd w:val="clear" w:color="auto" w:fill="auto"/>
            <w:noWrap/>
            <w:vAlign w:val="bottom"/>
            <w:hideMark/>
          </w:tcPr>
          <w:p w14:paraId="2EB3F75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DL_UDCOMPHDR_RMV   </w:t>
            </w:r>
          </w:p>
        </w:tc>
        <w:tc>
          <w:tcPr>
            <w:tcW w:w="1540" w:type="dxa"/>
            <w:tcBorders>
              <w:top w:val="nil"/>
              <w:left w:val="nil"/>
              <w:bottom w:val="single" w:sz="4" w:space="0" w:color="auto"/>
              <w:right w:val="single" w:sz="4" w:space="0" w:color="auto"/>
            </w:tcBorders>
            <w:shd w:val="clear" w:color="auto" w:fill="auto"/>
            <w:noWrap/>
            <w:vAlign w:val="bottom"/>
            <w:hideMark/>
          </w:tcPr>
          <w:p w14:paraId="4924861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1'b0</w:t>
            </w:r>
          </w:p>
        </w:tc>
      </w:tr>
      <w:tr w:rsidR="00DC26B9" w:rsidRPr="00DC26B9" w14:paraId="79052F2D"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E38AFE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1FC191E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w:t>
            </w:r>
          </w:p>
        </w:tc>
        <w:tc>
          <w:tcPr>
            <w:tcW w:w="3680" w:type="dxa"/>
            <w:tcBorders>
              <w:top w:val="nil"/>
              <w:left w:val="nil"/>
              <w:bottom w:val="single" w:sz="4" w:space="0" w:color="auto"/>
              <w:right w:val="single" w:sz="4" w:space="0" w:color="auto"/>
            </w:tcBorders>
            <w:shd w:val="clear" w:color="auto" w:fill="auto"/>
            <w:noWrap/>
            <w:vAlign w:val="bottom"/>
            <w:hideMark/>
          </w:tcPr>
          <w:p w14:paraId="60081CD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DL_IQ_BYTE_SWAP    </w:t>
            </w:r>
          </w:p>
        </w:tc>
        <w:tc>
          <w:tcPr>
            <w:tcW w:w="1540" w:type="dxa"/>
            <w:tcBorders>
              <w:top w:val="nil"/>
              <w:left w:val="nil"/>
              <w:bottom w:val="single" w:sz="4" w:space="0" w:color="auto"/>
              <w:right w:val="single" w:sz="4" w:space="0" w:color="auto"/>
            </w:tcBorders>
            <w:shd w:val="clear" w:color="auto" w:fill="auto"/>
            <w:noWrap/>
            <w:vAlign w:val="bottom"/>
            <w:hideMark/>
          </w:tcPr>
          <w:p w14:paraId="32476BF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1'b0</w:t>
            </w:r>
          </w:p>
        </w:tc>
      </w:tr>
      <w:tr w:rsidR="00DC26B9" w:rsidRPr="00DC26B9" w14:paraId="34E7E3EB"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56EFD2B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4974DDE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w:t>
            </w:r>
          </w:p>
        </w:tc>
        <w:tc>
          <w:tcPr>
            <w:tcW w:w="3680" w:type="dxa"/>
            <w:tcBorders>
              <w:top w:val="nil"/>
              <w:left w:val="nil"/>
              <w:bottom w:val="single" w:sz="4" w:space="0" w:color="auto"/>
              <w:right w:val="single" w:sz="4" w:space="0" w:color="auto"/>
            </w:tcBorders>
            <w:shd w:val="clear" w:color="auto" w:fill="auto"/>
            <w:noWrap/>
            <w:vAlign w:val="bottom"/>
            <w:hideMark/>
          </w:tcPr>
          <w:p w14:paraId="2371ABB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UL_UDCOMPHDR_ADD   </w:t>
            </w:r>
          </w:p>
        </w:tc>
        <w:tc>
          <w:tcPr>
            <w:tcW w:w="1540" w:type="dxa"/>
            <w:tcBorders>
              <w:top w:val="nil"/>
              <w:left w:val="nil"/>
              <w:bottom w:val="single" w:sz="4" w:space="0" w:color="auto"/>
              <w:right w:val="single" w:sz="4" w:space="0" w:color="auto"/>
            </w:tcBorders>
            <w:shd w:val="clear" w:color="auto" w:fill="auto"/>
            <w:noWrap/>
            <w:vAlign w:val="bottom"/>
            <w:hideMark/>
          </w:tcPr>
          <w:p w14:paraId="5AD4E87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1'b0</w:t>
            </w:r>
          </w:p>
        </w:tc>
      </w:tr>
      <w:tr w:rsidR="00DC26B9" w:rsidRPr="00DC26B9" w14:paraId="6B8C0BED"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F1F866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3774546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w:t>
            </w:r>
          </w:p>
        </w:tc>
        <w:tc>
          <w:tcPr>
            <w:tcW w:w="3680" w:type="dxa"/>
            <w:tcBorders>
              <w:top w:val="nil"/>
              <w:left w:val="nil"/>
              <w:bottom w:val="single" w:sz="4" w:space="0" w:color="auto"/>
              <w:right w:val="single" w:sz="4" w:space="0" w:color="auto"/>
            </w:tcBorders>
            <w:shd w:val="clear" w:color="auto" w:fill="auto"/>
            <w:noWrap/>
            <w:vAlign w:val="bottom"/>
            <w:hideMark/>
          </w:tcPr>
          <w:p w14:paraId="04D66FE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UL_IQ_BYTE_SWAP    </w:t>
            </w:r>
          </w:p>
        </w:tc>
        <w:tc>
          <w:tcPr>
            <w:tcW w:w="1540" w:type="dxa"/>
            <w:tcBorders>
              <w:top w:val="nil"/>
              <w:left w:val="nil"/>
              <w:bottom w:val="single" w:sz="4" w:space="0" w:color="auto"/>
              <w:right w:val="single" w:sz="4" w:space="0" w:color="auto"/>
            </w:tcBorders>
            <w:shd w:val="clear" w:color="auto" w:fill="auto"/>
            <w:noWrap/>
            <w:vAlign w:val="bottom"/>
            <w:hideMark/>
          </w:tcPr>
          <w:p w14:paraId="318F8FC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1'b0</w:t>
            </w:r>
          </w:p>
        </w:tc>
      </w:tr>
      <w:tr w:rsidR="00DC26B9" w:rsidRPr="00DC26B9" w14:paraId="5A79C614"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6B2713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36AF31F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[4]</w:t>
            </w:r>
          </w:p>
        </w:tc>
        <w:tc>
          <w:tcPr>
            <w:tcW w:w="3680" w:type="dxa"/>
            <w:tcBorders>
              <w:top w:val="nil"/>
              <w:left w:val="nil"/>
              <w:bottom w:val="single" w:sz="4" w:space="0" w:color="auto"/>
              <w:right w:val="single" w:sz="4" w:space="0" w:color="auto"/>
            </w:tcBorders>
            <w:shd w:val="clear" w:color="auto" w:fill="auto"/>
            <w:noWrap/>
            <w:vAlign w:val="bottom"/>
            <w:hideMark/>
          </w:tcPr>
          <w:p w14:paraId="7A1C8D7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PRACH_UDCOMPHDR_ADD</w:t>
            </w:r>
          </w:p>
        </w:tc>
        <w:tc>
          <w:tcPr>
            <w:tcW w:w="1540" w:type="dxa"/>
            <w:tcBorders>
              <w:top w:val="nil"/>
              <w:left w:val="nil"/>
              <w:bottom w:val="single" w:sz="4" w:space="0" w:color="auto"/>
              <w:right w:val="single" w:sz="4" w:space="0" w:color="auto"/>
            </w:tcBorders>
            <w:shd w:val="clear" w:color="auto" w:fill="auto"/>
            <w:noWrap/>
            <w:vAlign w:val="bottom"/>
            <w:hideMark/>
          </w:tcPr>
          <w:p w14:paraId="346D26E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1'b0</w:t>
            </w:r>
          </w:p>
        </w:tc>
      </w:tr>
      <w:tr w:rsidR="00DC26B9" w:rsidRPr="00DC26B9" w14:paraId="2EF7A908"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CB0D18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7662B68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[5]</w:t>
            </w:r>
          </w:p>
        </w:tc>
        <w:tc>
          <w:tcPr>
            <w:tcW w:w="3680" w:type="dxa"/>
            <w:tcBorders>
              <w:top w:val="nil"/>
              <w:left w:val="nil"/>
              <w:bottom w:val="single" w:sz="4" w:space="0" w:color="auto"/>
              <w:right w:val="single" w:sz="4" w:space="0" w:color="auto"/>
            </w:tcBorders>
            <w:shd w:val="clear" w:color="auto" w:fill="auto"/>
            <w:noWrap/>
            <w:vAlign w:val="bottom"/>
            <w:hideMark/>
          </w:tcPr>
          <w:p w14:paraId="44004EE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PRACH_IQ_BYTE_SWAP </w:t>
            </w:r>
          </w:p>
        </w:tc>
        <w:tc>
          <w:tcPr>
            <w:tcW w:w="1540" w:type="dxa"/>
            <w:tcBorders>
              <w:top w:val="nil"/>
              <w:left w:val="nil"/>
              <w:bottom w:val="single" w:sz="4" w:space="0" w:color="auto"/>
              <w:right w:val="single" w:sz="4" w:space="0" w:color="auto"/>
            </w:tcBorders>
            <w:shd w:val="clear" w:color="auto" w:fill="auto"/>
            <w:noWrap/>
            <w:vAlign w:val="bottom"/>
            <w:hideMark/>
          </w:tcPr>
          <w:p w14:paraId="5ADEC35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1'b0</w:t>
            </w:r>
          </w:p>
        </w:tc>
      </w:tr>
      <w:tr w:rsidR="00DC26B9" w:rsidRPr="00DC26B9" w14:paraId="34689AF1"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6E1C70F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5427BF5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[6]</w:t>
            </w:r>
          </w:p>
        </w:tc>
        <w:tc>
          <w:tcPr>
            <w:tcW w:w="3680" w:type="dxa"/>
            <w:tcBorders>
              <w:top w:val="nil"/>
              <w:left w:val="nil"/>
              <w:bottom w:val="single" w:sz="4" w:space="0" w:color="auto"/>
              <w:right w:val="single" w:sz="4" w:space="0" w:color="auto"/>
            </w:tcBorders>
            <w:shd w:val="clear" w:color="auto" w:fill="auto"/>
            <w:noWrap/>
            <w:vAlign w:val="bottom"/>
            <w:hideMark/>
          </w:tcPr>
          <w:p w14:paraId="13E4BBE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SRS_UDCOMPHDR_ADD  </w:t>
            </w:r>
          </w:p>
        </w:tc>
        <w:tc>
          <w:tcPr>
            <w:tcW w:w="1540" w:type="dxa"/>
            <w:tcBorders>
              <w:top w:val="nil"/>
              <w:left w:val="nil"/>
              <w:bottom w:val="single" w:sz="4" w:space="0" w:color="auto"/>
              <w:right w:val="single" w:sz="4" w:space="0" w:color="auto"/>
            </w:tcBorders>
            <w:shd w:val="clear" w:color="auto" w:fill="auto"/>
            <w:noWrap/>
            <w:vAlign w:val="bottom"/>
            <w:hideMark/>
          </w:tcPr>
          <w:p w14:paraId="490A8A4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1'b0</w:t>
            </w:r>
          </w:p>
        </w:tc>
      </w:tr>
      <w:tr w:rsidR="00DC26B9" w:rsidRPr="00DC26B9" w14:paraId="286A4A2F"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C0CE9C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0670D25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[7]</w:t>
            </w:r>
          </w:p>
        </w:tc>
        <w:tc>
          <w:tcPr>
            <w:tcW w:w="3680" w:type="dxa"/>
            <w:tcBorders>
              <w:top w:val="nil"/>
              <w:left w:val="nil"/>
              <w:bottom w:val="single" w:sz="4" w:space="0" w:color="auto"/>
              <w:right w:val="single" w:sz="4" w:space="0" w:color="auto"/>
            </w:tcBorders>
            <w:shd w:val="clear" w:color="auto" w:fill="auto"/>
            <w:noWrap/>
            <w:vAlign w:val="bottom"/>
            <w:hideMark/>
          </w:tcPr>
          <w:p w14:paraId="3142B1D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SRS_IQ_BYTE_SWAP   </w:t>
            </w:r>
          </w:p>
        </w:tc>
        <w:tc>
          <w:tcPr>
            <w:tcW w:w="1540" w:type="dxa"/>
            <w:tcBorders>
              <w:top w:val="nil"/>
              <w:left w:val="nil"/>
              <w:bottom w:val="single" w:sz="4" w:space="0" w:color="auto"/>
              <w:right w:val="single" w:sz="4" w:space="0" w:color="auto"/>
            </w:tcBorders>
            <w:shd w:val="clear" w:color="auto" w:fill="auto"/>
            <w:noWrap/>
            <w:vAlign w:val="bottom"/>
            <w:hideMark/>
          </w:tcPr>
          <w:p w14:paraId="66AD7B9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1'b0</w:t>
            </w:r>
          </w:p>
        </w:tc>
      </w:tr>
      <w:tr w:rsidR="00DC26B9" w:rsidRPr="00DC26B9" w14:paraId="6496A8E1"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10ACC51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4F12D3C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20538F3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40AA694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64FE91C4"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2D9ADE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73F0916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6F067E7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672DD98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54F51942"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152AECD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0x5</w:t>
            </w:r>
          </w:p>
        </w:tc>
        <w:tc>
          <w:tcPr>
            <w:tcW w:w="1360" w:type="dxa"/>
            <w:tcBorders>
              <w:top w:val="nil"/>
              <w:left w:val="nil"/>
              <w:bottom w:val="single" w:sz="4" w:space="0" w:color="auto"/>
              <w:right w:val="single" w:sz="4" w:space="0" w:color="auto"/>
            </w:tcBorders>
            <w:shd w:val="clear" w:color="auto" w:fill="auto"/>
            <w:noWrap/>
            <w:vAlign w:val="bottom"/>
            <w:hideMark/>
          </w:tcPr>
          <w:p w14:paraId="2ACD99E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[1:0]</w:t>
            </w:r>
          </w:p>
        </w:tc>
        <w:tc>
          <w:tcPr>
            <w:tcW w:w="3680" w:type="dxa"/>
            <w:tcBorders>
              <w:top w:val="nil"/>
              <w:left w:val="nil"/>
              <w:bottom w:val="single" w:sz="4" w:space="0" w:color="auto"/>
              <w:right w:val="single" w:sz="4" w:space="0" w:color="auto"/>
            </w:tcBorders>
            <w:shd w:val="clear" w:color="auto" w:fill="auto"/>
            <w:noWrap/>
            <w:vAlign w:val="bottom"/>
            <w:hideMark/>
          </w:tcPr>
          <w:p w14:paraId="2C95EE9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PRACH_IN_CH_MASK    </w:t>
            </w:r>
          </w:p>
        </w:tc>
        <w:tc>
          <w:tcPr>
            <w:tcW w:w="1540" w:type="dxa"/>
            <w:tcBorders>
              <w:top w:val="nil"/>
              <w:left w:val="nil"/>
              <w:bottom w:val="single" w:sz="4" w:space="0" w:color="auto"/>
              <w:right w:val="single" w:sz="4" w:space="0" w:color="auto"/>
            </w:tcBorders>
            <w:shd w:val="clear" w:color="auto" w:fill="auto"/>
            <w:noWrap/>
            <w:vAlign w:val="bottom"/>
            <w:hideMark/>
          </w:tcPr>
          <w:p w14:paraId="0EEDD44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2'b00</w:t>
            </w:r>
          </w:p>
        </w:tc>
      </w:tr>
      <w:tr w:rsidR="00DC26B9" w:rsidRPr="00DC26B9" w14:paraId="1981DF50"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59D6C9A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2003BD6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[2]  </w:t>
            </w:r>
          </w:p>
        </w:tc>
        <w:tc>
          <w:tcPr>
            <w:tcW w:w="3680" w:type="dxa"/>
            <w:tcBorders>
              <w:top w:val="nil"/>
              <w:left w:val="nil"/>
              <w:bottom w:val="single" w:sz="4" w:space="0" w:color="auto"/>
              <w:right w:val="single" w:sz="4" w:space="0" w:color="auto"/>
            </w:tcBorders>
            <w:shd w:val="clear" w:color="auto" w:fill="auto"/>
            <w:noWrap/>
            <w:vAlign w:val="bottom"/>
            <w:hideMark/>
          </w:tcPr>
          <w:p w14:paraId="4A84E94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PRACH_OCCASIONS_NUM </w:t>
            </w:r>
          </w:p>
        </w:tc>
        <w:tc>
          <w:tcPr>
            <w:tcW w:w="1540" w:type="dxa"/>
            <w:tcBorders>
              <w:top w:val="nil"/>
              <w:left w:val="nil"/>
              <w:bottom w:val="single" w:sz="4" w:space="0" w:color="auto"/>
              <w:right w:val="single" w:sz="4" w:space="0" w:color="auto"/>
            </w:tcBorders>
            <w:shd w:val="clear" w:color="auto" w:fill="auto"/>
            <w:noWrap/>
            <w:vAlign w:val="bottom"/>
            <w:hideMark/>
          </w:tcPr>
          <w:p w14:paraId="67F768F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1'b0</w:t>
            </w:r>
          </w:p>
        </w:tc>
      </w:tr>
      <w:tr w:rsidR="00DC26B9" w:rsidRPr="00DC26B9" w14:paraId="372AEABA"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660B9E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67C8DBC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[4:3]</w:t>
            </w:r>
          </w:p>
        </w:tc>
        <w:tc>
          <w:tcPr>
            <w:tcW w:w="3680" w:type="dxa"/>
            <w:tcBorders>
              <w:top w:val="nil"/>
              <w:left w:val="nil"/>
              <w:bottom w:val="single" w:sz="4" w:space="0" w:color="auto"/>
              <w:right w:val="single" w:sz="4" w:space="0" w:color="auto"/>
            </w:tcBorders>
            <w:shd w:val="clear" w:color="auto" w:fill="auto"/>
            <w:noWrap/>
            <w:vAlign w:val="bottom"/>
            <w:hideMark/>
          </w:tcPr>
          <w:p w14:paraId="1FA58EE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DL_OUT_CH_MASK      </w:t>
            </w:r>
          </w:p>
        </w:tc>
        <w:tc>
          <w:tcPr>
            <w:tcW w:w="1540" w:type="dxa"/>
            <w:tcBorders>
              <w:top w:val="nil"/>
              <w:left w:val="nil"/>
              <w:bottom w:val="single" w:sz="4" w:space="0" w:color="auto"/>
              <w:right w:val="single" w:sz="4" w:space="0" w:color="auto"/>
            </w:tcBorders>
            <w:shd w:val="clear" w:color="auto" w:fill="auto"/>
            <w:noWrap/>
            <w:vAlign w:val="bottom"/>
            <w:hideMark/>
          </w:tcPr>
          <w:p w14:paraId="2D692E8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2'b11</w:t>
            </w:r>
          </w:p>
        </w:tc>
      </w:tr>
      <w:tr w:rsidR="00DC26B9" w:rsidRPr="00DC26B9" w14:paraId="5658D378"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47BBAD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19BA7DD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[6:5]</w:t>
            </w:r>
          </w:p>
        </w:tc>
        <w:tc>
          <w:tcPr>
            <w:tcW w:w="3680" w:type="dxa"/>
            <w:tcBorders>
              <w:top w:val="nil"/>
              <w:left w:val="nil"/>
              <w:bottom w:val="single" w:sz="4" w:space="0" w:color="auto"/>
              <w:right w:val="single" w:sz="4" w:space="0" w:color="auto"/>
            </w:tcBorders>
            <w:shd w:val="clear" w:color="auto" w:fill="auto"/>
            <w:noWrap/>
            <w:vAlign w:val="bottom"/>
            <w:hideMark/>
          </w:tcPr>
          <w:p w14:paraId="227AE83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UL_OUT_CH_MASK      </w:t>
            </w:r>
          </w:p>
        </w:tc>
        <w:tc>
          <w:tcPr>
            <w:tcW w:w="1540" w:type="dxa"/>
            <w:tcBorders>
              <w:top w:val="nil"/>
              <w:left w:val="nil"/>
              <w:bottom w:val="single" w:sz="4" w:space="0" w:color="auto"/>
              <w:right w:val="single" w:sz="4" w:space="0" w:color="auto"/>
            </w:tcBorders>
            <w:shd w:val="clear" w:color="auto" w:fill="auto"/>
            <w:noWrap/>
            <w:vAlign w:val="bottom"/>
            <w:hideMark/>
          </w:tcPr>
          <w:p w14:paraId="602A6B0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2'b00</w:t>
            </w:r>
          </w:p>
        </w:tc>
      </w:tr>
      <w:tr w:rsidR="00DC26B9" w:rsidRPr="00DC26B9" w14:paraId="3433CB25"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8B579F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5514A44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13EE8CA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41960B1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144DA331"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42050BD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0x6</w:t>
            </w:r>
          </w:p>
        </w:tc>
        <w:tc>
          <w:tcPr>
            <w:tcW w:w="1360" w:type="dxa"/>
            <w:tcBorders>
              <w:top w:val="nil"/>
              <w:left w:val="nil"/>
              <w:bottom w:val="single" w:sz="4" w:space="0" w:color="auto"/>
              <w:right w:val="single" w:sz="4" w:space="0" w:color="auto"/>
            </w:tcBorders>
            <w:shd w:val="clear" w:color="auto" w:fill="auto"/>
            <w:noWrap/>
            <w:vAlign w:val="bottom"/>
            <w:hideMark/>
          </w:tcPr>
          <w:p w14:paraId="56A499F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[15:0]</w:t>
            </w:r>
          </w:p>
        </w:tc>
        <w:tc>
          <w:tcPr>
            <w:tcW w:w="3680" w:type="dxa"/>
            <w:tcBorders>
              <w:top w:val="nil"/>
              <w:left w:val="nil"/>
              <w:bottom w:val="single" w:sz="4" w:space="0" w:color="auto"/>
              <w:right w:val="single" w:sz="4" w:space="0" w:color="auto"/>
            </w:tcBorders>
            <w:shd w:val="clear" w:color="auto" w:fill="auto"/>
            <w:noWrap/>
            <w:vAlign w:val="bottom"/>
            <w:hideMark/>
          </w:tcPr>
          <w:p w14:paraId="03B4590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DL_ORAN_DATA_TO </w:t>
            </w:r>
          </w:p>
        </w:tc>
        <w:tc>
          <w:tcPr>
            <w:tcW w:w="1540" w:type="dxa"/>
            <w:tcBorders>
              <w:top w:val="nil"/>
              <w:left w:val="nil"/>
              <w:bottom w:val="single" w:sz="4" w:space="0" w:color="auto"/>
              <w:right w:val="single" w:sz="4" w:space="0" w:color="auto"/>
            </w:tcBorders>
            <w:shd w:val="clear" w:color="auto" w:fill="auto"/>
            <w:noWrap/>
            <w:vAlign w:val="bottom"/>
            <w:hideMark/>
          </w:tcPr>
          <w:p w14:paraId="38C90EE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16'd500</w:t>
            </w:r>
          </w:p>
        </w:tc>
      </w:tr>
      <w:tr w:rsidR="00DC26B9" w:rsidRPr="00DC26B9" w14:paraId="1D153537"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17A382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48C960E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70982A6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189EBF1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12C2629C"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51A7356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0x7</w:t>
            </w:r>
          </w:p>
        </w:tc>
        <w:tc>
          <w:tcPr>
            <w:tcW w:w="1360" w:type="dxa"/>
            <w:tcBorders>
              <w:top w:val="nil"/>
              <w:left w:val="nil"/>
              <w:bottom w:val="single" w:sz="4" w:space="0" w:color="auto"/>
              <w:right w:val="single" w:sz="4" w:space="0" w:color="auto"/>
            </w:tcBorders>
            <w:shd w:val="clear" w:color="auto" w:fill="auto"/>
            <w:noWrap/>
            <w:vAlign w:val="bottom"/>
            <w:hideMark/>
          </w:tcPr>
          <w:p w14:paraId="16B79F2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w:t>
            </w:r>
          </w:p>
        </w:tc>
        <w:tc>
          <w:tcPr>
            <w:tcW w:w="3680" w:type="dxa"/>
            <w:tcBorders>
              <w:top w:val="nil"/>
              <w:left w:val="nil"/>
              <w:bottom w:val="single" w:sz="4" w:space="0" w:color="auto"/>
              <w:right w:val="single" w:sz="4" w:space="0" w:color="auto"/>
            </w:tcBorders>
            <w:shd w:val="clear" w:color="auto" w:fill="auto"/>
            <w:noWrap/>
            <w:vAlign w:val="bottom"/>
            <w:hideMark/>
          </w:tcPr>
          <w:p w14:paraId="1D60AD7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DL_ORAN_TREADY_ONE</w:t>
            </w:r>
          </w:p>
        </w:tc>
        <w:tc>
          <w:tcPr>
            <w:tcW w:w="1540" w:type="dxa"/>
            <w:tcBorders>
              <w:top w:val="nil"/>
              <w:left w:val="nil"/>
              <w:bottom w:val="single" w:sz="4" w:space="0" w:color="auto"/>
              <w:right w:val="single" w:sz="4" w:space="0" w:color="auto"/>
            </w:tcBorders>
            <w:shd w:val="clear" w:color="auto" w:fill="auto"/>
            <w:noWrap/>
            <w:vAlign w:val="bottom"/>
            <w:hideMark/>
          </w:tcPr>
          <w:p w14:paraId="20EBD7C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1'b1</w:t>
            </w:r>
          </w:p>
        </w:tc>
      </w:tr>
      <w:tr w:rsidR="00DC26B9" w:rsidRPr="00DC26B9" w14:paraId="58FA9658"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F2F2F2"/>
            <w:noWrap/>
            <w:vAlign w:val="bottom"/>
            <w:hideMark/>
          </w:tcPr>
          <w:p w14:paraId="464DC8A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000000" w:fill="F2F2F2"/>
            <w:noWrap/>
            <w:vAlign w:val="bottom"/>
            <w:hideMark/>
          </w:tcPr>
          <w:p w14:paraId="31184BB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000000" w:fill="F2F2F2"/>
            <w:noWrap/>
            <w:vAlign w:val="bottom"/>
            <w:hideMark/>
          </w:tcPr>
          <w:p w14:paraId="0C1CC40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000000" w:fill="F2F2F2"/>
            <w:noWrap/>
            <w:vAlign w:val="bottom"/>
            <w:hideMark/>
          </w:tcPr>
          <w:p w14:paraId="46983A1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4585AD87"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20669B1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0x8</w:t>
            </w:r>
          </w:p>
        </w:tc>
        <w:tc>
          <w:tcPr>
            <w:tcW w:w="1360" w:type="dxa"/>
            <w:tcBorders>
              <w:top w:val="nil"/>
              <w:left w:val="nil"/>
              <w:bottom w:val="single" w:sz="4" w:space="0" w:color="auto"/>
              <w:right w:val="single" w:sz="4" w:space="0" w:color="auto"/>
            </w:tcBorders>
            <w:shd w:val="clear" w:color="auto" w:fill="auto"/>
            <w:noWrap/>
            <w:vAlign w:val="bottom"/>
            <w:hideMark/>
          </w:tcPr>
          <w:p w14:paraId="1B57A0A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[3:0]  </w:t>
            </w:r>
          </w:p>
        </w:tc>
        <w:tc>
          <w:tcPr>
            <w:tcW w:w="3680" w:type="dxa"/>
            <w:tcBorders>
              <w:top w:val="nil"/>
              <w:left w:val="nil"/>
              <w:bottom w:val="single" w:sz="4" w:space="0" w:color="auto"/>
              <w:right w:val="single" w:sz="4" w:space="0" w:color="auto"/>
            </w:tcBorders>
            <w:shd w:val="clear" w:color="auto" w:fill="auto"/>
            <w:noWrap/>
            <w:vAlign w:val="bottom"/>
            <w:hideMark/>
          </w:tcPr>
          <w:p w14:paraId="0BBA4F4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DL_SUBFRAME_NUM</w:t>
            </w:r>
          </w:p>
        </w:tc>
        <w:tc>
          <w:tcPr>
            <w:tcW w:w="1540" w:type="dxa"/>
            <w:tcBorders>
              <w:top w:val="nil"/>
              <w:left w:val="nil"/>
              <w:bottom w:val="single" w:sz="4" w:space="0" w:color="auto"/>
              <w:right w:val="single" w:sz="4" w:space="0" w:color="auto"/>
            </w:tcBorders>
            <w:shd w:val="clear" w:color="auto" w:fill="auto"/>
            <w:noWrap/>
            <w:vAlign w:val="bottom"/>
            <w:hideMark/>
          </w:tcPr>
          <w:p w14:paraId="05811EC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4'd2</w:t>
            </w:r>
          </w:p>
        </w:tc>
      </w:tr>
      <w:tr w:rsidR="00DC26B9" w:rsidRPr="00DC26B9" w14:paraId="289ED2EF"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45EDE9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368E632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[11:4] </w:t>
            </w:r>
          </w:p>
        </w:tc>
        <w:tc>
          <w:tcPr>
            <w:tcW w:w="3680" w:type="dxa"/>
            <w:tcBorders>
              <w:top w:val="nil"/>
              <w:left w:val="nil"/>
              <w:bottom w:val="single" w:sz="4" w:space="0" w:color="auto"/>
              <w:right w:val="single" w:sz="4" w:space="0" w:color="auto"/>
            </w:tcBorders>
            <w:shd w:val="clear" w:color="auto" w:fill="auto"/>
            <w:noWrap/>
            <w:vAlign w:val="bottom"/>
            <w:hideMark/>
          </w:tcPr>
          <w:p w14:paraId="0F7ECBA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DL_SLOTS_NUM   </w:t>
            </w:r>
          </w:p>
        </w:tc>
        <w:tc>
          <w:tcPr>
            <w:tcW w:w="1540" w:type="dxa"/>
            <w:tcBorders>
              <w:top w:val="nil"/>
              <w:left w:val="nil"/>
              <w:bottom w:val="single" w:sz="4" w:space="0" w:color="auto"/>
              <w:right w:val="single" w:sz="4" w:space="0" w:color="auto"/>
            </w:tcBorders>
            <w:shd w:val="clear" w:color="auto" w:fill="auto"/>
            <w:noWrap/>
            <w:vAlign w:val="bottom"/>
            <w:hideMark/>
          </w:tcPr>
          <w:p w14:paraId="0E5687A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8'd20</w:t>
            </w:r>
          </w:p>
        </w:tc>
      </w:tr>
      <w:tr w:rsidR="00DC26B9" w:rsidRPr="00DC26B9" w14:paraId="6D0C24EF"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00ED65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lastRenderedPageBreak/>
              <w:t> </w:t>
            </w:r>
          </w:p>
        </w:tc>
        <w:tc>
          <w:tcPr>
            <w:tcW w:w="1360" w:type="dxa"/>
            <w:tcBorders>
              <w:top w:val="nil"/>
              <w:left w:val="nil"/>
              <w:bottom w:val="single" w:sz="4" w:space="0" w:color="auto"/>
              <w:right w:val="single" w:sz="4" w:space="0" w:color="auto"/>
            </w:tcBorders>
            <w:shd w:val="clear" w:color="auto" w:fill="auto"/>
            <w:noWrap/>
            <w:vAlign w:val="bottom"/>
            <w:hideMark/>
          </w:tcPr>
          <w:p w14:paraId="0440C3D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[15:12]</w:t>
            </w:r>
          </w:p>
        </w:tc>
        <w:tc>
          <w:tcPr>
            <w:tcW w:w="3680" w:type="dxa"/>
            <w:tcBorders>
              <w:top w:val="nil"/>
              <w:left w:val="nil"/>
              <w:bottom w:val="single" w:sz="4" w:space="0" w:color="auto"/>
              <w:right w:val="single" w:sz="4" w:space="0" w:color="auto"/>
            </w:tcBorders>
            <w:shd w:val="clear" w:color="auto" w:fill="auto"/>
            <w:noWrap/>
            <w:vAlign w:val="bottom"/>
            <w:hideMark/>
          </w:tcPr>
          <w:p w14:paraId="43A4A2B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DL_SYMB_NUM    </w:t>
            </w:r>
          </w:p>
        </w:tc>
        <w:tc>
          <w:tcPr>
            <w:tcW w:w="1540" w:type="dxa"/>
            <w:tcBorders>
              <w:top w:val="nil"/>
              <w:left w:val="nil"/>
              <w:bottom w:val="single" w:sz="4" w:space="0" w:color="auto"/>
              <w:right w:val="single" w:sz="4" w:space="0" w:color="auto"/>
            </w:tcBorders>
            <w:shd w:val="clear" w:color="auto" w:fill="auto"/>
            <w:noWrap/>
            <w:vAlign w:val="bottom"/>
            <w:hideMark/>
          </w:tcPr>
          <w:p w14:paraId="1E02D0A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4'd14</w:t>
            </w:r>
          </w:p>
        </w:tc>
      </w:tr>
      <w:tr w:rsidR="00DC26B9" w:rsidRPr="00DC26B9" w14:paraId="3A6C8C79"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5F1C57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2731E5D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[24:16]</w:t>
            </w:r>
          </w:p>
        </w:tc>
        <w:tc>
          <w:tcPr>
            <w:tcW w:w="3680" w:type="dxa"/>
            <w:tcBorders>
              <w:top w:val="nil"/>
              <w:left w:val="nil"/>
              <w:bottom w:val="single" w:sz="4" w:space="0" w:color="auto"/>
              <w:right w:val="single" w:sz="4" w:space="0" w:color="auto"/>
            </w:tcBorders>
            <w:shd w:val="clear" w:color="auto" w:fill="auto"/>
            <w:noWrap/>
            <w:vAlign w:val="bottom"/>
            <w:hideMark/>
          </w:tcPr>
          <w:p w14:paraId="404A262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DL_RB_NUM      </w:t>
            </w:r>
          </w:p>
        </w:tc>
        <w:tc>
          <w:tcPr>
            <w:tcW w:w="1540" w:type="dxa"/>
            <w:tcBorders>
              <w:top w:val="nil"/>
              <w:left w:val="nil"/>
              <w:bottom w:val="single" w:sz="4" w:space="0" w:color="auto"/>
              <w:right w:val="single" w:sz="4" w:space="0" w:color="auto"/>
            </w:tcBorders>
            <w:shd w:val="clear" w:color="auto" w:fill="auto"/>
            <w:noWrap/>
            <w:vAlign w:val="bottom"/>
            <w:hideMark/>
          </w:tcPr>
          <w:p w14:paraId="77A61B2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9'd273</w:t>
            </w:r>
          </w:p>
        </w:tc>
      </w:tr>
      <w:tr w:rsidR="00DC26B9" w:rsidRPr="00DC26B9" w14:paraId="7593C353"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155C79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02D79AB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[28:25]</w:t>
            </w:r>
          </w:p>
        </w:tc>
        <w:tc>
          <w:tcPr>
            <w:tcW w:w="3680" w:type="dxa"/>
            <w:tcBorders>
              <w:top w:val="nil"/>
              <w:left w:val="nil"/>
              <w:bottom w:val="single" w:sz="4" w:space="0" w:color="auto"/>
              <w:right w:val="single" w:sz="4" w:space="0" w:color="auto"/>
            </w:tcBorders>
            <w:shd w:val="clear" w:color="auto" w:fill="auto"/>
            <w:noWrap/>
            <w:vAlign w:val="bottom"/>
            <w:hideMark/>
          </w:tcPr>
          <w:p w14:paraId="24573FD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DL_SC_NUM      </w:t>
            </w:r>
          </w:p>
        </w:tc>
        <w:tc>
          <w:tcPr>
            <w:tcW w:w="1540" w:type="dxa"/>
            <w:tcBorders>
              <w:top w:val="nil"/>
              <w:left w:val="nil"/>
              <w:bottom w:val="single" w:sz="4" w:space="0" w:color="auto"/>
              <w:right w:val="single" w:sz="4" w:space="0" w:color="auto"/>
            </w:tcBorders>
            <w:shd w:val="clear" w:color="auto" w:fill="auto"/>
            <w:noWrap/>
            <w:vAlign w:val="bottom"/>
            <w:hideMark/>
          </w:tcPr>
          <w:p w14:paraId="4237E68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4'd12</w:t>
            </w:r>
          </w:p>
        </w:tc>
      </w:tr>
      <w:tr w:rsidR="00DC26B9" w:rsidRPr="00DC26B9" w14:paraId="328732ED"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0B931C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1BB7650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65AC81A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25F7E7E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6436F0DC"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07B96A9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0x9</w:t>
            </w:r>
          </w:p>
        </w:tc>
        <w:tc>
          <w:tcPr>
            <w:tcW w:w="1360" w:type="dxa"/>
            <w:tcBorders>
              <w:top w:val="nil"/>
              <w:left w:val="nil"/>
              <w:bottom w:val="single" w:sz="4" w:space="0" w:color="auto"/>
              <w:right w:val="single" w:sz="4" w:space="0" w:color="auto"/>
            </w:tcBorders>
            <w:shd w:val="clear" w:color="auto" w:fill="auto"/>
            <w:noWrap/>
            <w:vAlign w:val="bottom"/>
            <w:hideMark/>
          </w:tcPr>
          <w:p w14:paraId="6F3A068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[12:0]</w:t>
            </w:r>
          </w:p>
        </w:tc>
        <w:tc>
          <w:tcPr>
            <w:tcW w:w="3680" w:type="dxa"/>
            <w:tcBorders>
              <w:top w:val="nil"/>
              <w:left w:val="nil"/>
              <w:bottom w:val="single" w:sz="4" w:space="0" w:color="auto"/>
              <w:right w:val="single" w:sz="4" w:space="0" w:color="auto"/>
            </w:tcBorders>
            <w:shd w:val="clear" w:color="auto" w:fill="auto"/>
            <w:noWrap/>
            <w:vAlign w:val="bottom"/>
            <w:hideMark/>
          </w:tcPr>
          <w:p w14:paraId="201A532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DL_SYMB_FFT_SIZE</w:t>
            </w:r>
          </w:p>
        </w:tc>
        <w:tc>
          <w:tcPr>
            <w:tcW w:w="1540" w:type="dxa"/>
            <w:tcBorders>
              <w:top w:val="nil"/>
              <w:left w:val="nil"/>
              <w:bottom w:val="single" w:sz="4" w:space="0" w:color="auto"/>
              <w:right w:val="single" w:sz="4" w:space="0" w:color="auto"/>
            </w:tcBorders>
            <w:shd w:val="clear" w:color="auto" w:fill="auto"/>
            <w:noWrap/>
            <w:vAlign w:val="bottom"/>
            <w:hideMark/>
          </w:tcPr>
          <w:p w14:paraId="2CF593E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13'd4096</w:t>
            </w:r>
          </w:p>
        </w:tc>
      </w:tr>
      <w:tr w:rsidR="00DC26B9" w:rsidRPr="00DC26B9" w14:paraId="6A3FDAA8"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AC304C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169A625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3BBB719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2102248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435AEBE8"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2EB43EC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0xA</w:t>
            </w:r>
          </w:p>
        </w:tc>
        <w:tc>
          <w:tcPr>
            <w:tcW w:w="1360" w:type="dxa"/>
            <w:tcBorders>
              <w:top w:val="nil"/>
              <w:left w:val="nil"/>
              <w:bottom w:val="single" w:sz="4" w:space="0" w:color="auto"/>
              <w:right w:val="single" w:sz="4" w:space="0" w:color="auto"/>
            </w:tcBorders>
            <w:shd w:val="clear" w:color="auto" w:fill="auto"/>
            <w:noWrap/>
            <w:vAlign w:val="bottom"/>
            <w:hideMark/>
          </w:tcPr>
          <w:p w14:paraId="53D9AA7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[3:0]  </w:t>
            </w:r>
          </w:p>
        </w:tc>
        <w:tc>
          <w:tcPr>
            <w:tcW w:w="3680" w:type="dxa"/>
            <w:tcBorders>
              <w:top w:val="nil"/>
              <w:left w:val="nil"/>
              <w:bottom w:val="single" w:sz="4" w:space="0" w:color="auto"/>
              <w:right w:val="single" w:sz="4" w:space="0" w:color="auto"/>
            </w:tcBorders>
            <w:shd w:val="clear" w:color="auto" w:fill="auto"/>
            <w:noWrap/>
            <w:vAlign w:val="bottom"/>
            <w:hideMark/>
          </w:tcPr>
          <w:p w14:paraId="606D845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UL_SUBFRAME_NUM</w:t>
            </w:r>
          </w:p>
        </w:tc>
        <w:tc>
          <w:tcPr>
            <w:tcW w:w="1540" w:type="dxa"/>
            <w:tcBorders>
              <w:top w:val="nil"/>
              <w:left w:val="nil"/>
              <w:bottom w:val="single" w:sz="4" w:space="0" w:color="auto"/>
              <w:right w:val="single" w:sz="4" w:space="0" w:color="auto"/>
            </w:tcBorders>
            <w:shd w:val="clear" w:color="auto" w:fill="auto"/>
            <w:noWrap/>
            <w:vAlign w:val="bottom"/>
            <w:hideMark/>
          </w:tcPr>
          <w:p w14:paraId="647A4FF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4'd2</w:t>
            </w:r>
          </w:p>
        </w:tc>
      </w:tr>
      <w:tr w:rsidR="00DC26B9" w:rsidRPr="00DC26B9" w14:paraId="4E8B9B1F"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1219051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64E4123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[11:4] </w:t>
            </w:r>
          </w:p>
        </w:tc>
        <w:tc>
          <w:tcPr>
            <w:tcW w:w="3680" w:type="dxa"/>
            <w:tcBorders>
              <w:top w:val="nil"/>
              <w:left w:val="nil"/>
              <w:bottom w:val="single" w:sz="4" w:space="0" w:color="auto"/>
              <w:right w:val="single" w:sz="4" w:space="0" w:color="auto"/>
            </w:tcBorders>
            <w:shd w:val="clear" w:color="auto" w:fill="auto"/>
            <w:noWrap/>
            <w:vAlign w:val="bottom"/>
            <w:hideMark/>
          </w:tcPr>
          <w:p w14:paraId="1C9C05A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UL_SLOTS_NUM   </w:t>
            </w:r>
          </w:p>
        </w:tc>
        <w:tc>
          <w:tcPr>
            <w:tcW w:w="1540" w:type="dxa"/>
            <w:tcBorders>
              <w:top w:val="nil"/>
              <w:left w:val="nil"/>
              <w:bottom w:val="single" w:sz="4" w:space="0" w:color="auto"/>
              <w:right w:val="single" w:sz="4" w:space="0" w:color="auto"/>
            </w:tcBorders>
            <w:shd w:val="clear" w:color="auto" w:fill="auto"/>
            <w:noWrap/>
            <w:vAlign w:val="bottom"/>
            <w:hideMark/>
          </w:tcPr>
          <w:p w14:paraId="28909AB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8'd20</w:t>
            </w:r>
          </w:p>
        </w:tc>
      </w:tr>
      <w:tr w:rsidR="00DC26B9" w:rsidRPr="00DC26B9" w14:paraId="5233FF35"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5CCAC2C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699F80A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[15:12]</w:t>
            </w:r>
          </w:p>
        </w:tc>
        <w:tc>
          <w:tcPr>
            <w:tcW w:w="3680" w:type="dxa"/>
            <w:tcBorders>
              <w:top w:val="nil"/>
              <w:left w:val="nil"/>
              <w:bottom w:val="single" w:sz="4" w:space="0" w:color="auto"/>
              <w:right w:val="single" w:sz="4" w:space="0" w:color="auto"/>
            </w:tcBorders>
            <w:shd w:val="clear" w:color="auto" w:fill="auto"/>
            <w:noWrap/>
            <w:vAlign w:val="bottom"/>
            <w:hideMark/>
          </w:tcPr>
          <w:p w14:paraId="27171BC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UL_SYMB_NUM    </w:t>
            </w:r>
          </w:p>
        </w:tc>
        <w:tc>
          <w:tcPr>
            <w:tcW w:w="1540" w:type="dxa"/>
            <w:tcBorders>
              <w:top w:val="nil"/>
              <w:left w:val="nil"/>
              <w:bottom w:val="single" w:sz="4" w:space="0" w:color="auto"/>
              <w:right w:val="single" w:sz="4" w:space="0" w:color="auto"/>
            </w:tcBorders>
            <w:shd w:val="clear" w:color="auto" w:fill="auto"/>
            <w:noWrap/>
            <w:vAlign w:val="bottom"/>
            <w:hideMark/>
          </w:tcPr>
          <w:p w14:paraId="3C92437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4'd14</w:t>
            </w:r>
          </w:p>
        </w:tc>
      </w:tr>
      <w:tr w:rsidR="00DC26B9" w:rsidRPr="00DC26B9" w14:paraId="797CCB95"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FD2643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355AF17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[24:16]</w:t>
            </w:r>
          </w:p>
        </w:tc>
        <w:tc>
          <w:tcPr>
            <w:tcW w:w="3680" w:type="dxa"/>
            <w:tcBorders>
              <w:top w:val="nil"/>
              <w:left w:val="nil"/>
              <w:bottom w:val="single" w:sz="4" w:space="0" w:color="auto"/>
              <w:right w:val="single" w:sz="4" w:space="0" w:color="auto"/>
            </w:tcBorders>
            <w:shd w:val="clear" w:color="auto" w:fill="auto"/>
            <w:noWrap/>
            <w:vAlign w:val="bottom"/>
            <w:hideMark/>
          </w:tcPr>
          <w:p w14:paraId="7CEE1C2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UL_RB_NUM      </w:t>
            </w:r>
          </w:p>
        </w:tc>
        <w:tc>
          <w:tcPr>
            <w:tcW w:w="1540" w:type="dxa"/>
            <w:tcBorders>
              <w:top w:val="nil"/>
              <w:left w:val="nil"/>
              <w:bottom w:val="single" w:sz="4" w:space="0" w:color="auto"/>
              <w:right w:val="single" w:sz="4" w:space="0" w:color="auto"/>
            </w:tcBorders>
            <w:shd w:val="clear" w:color="auto" w:fill="auto"/>
            <w:noWrap/>
            <w:vAlign w:val="bottom"/>
            <w:hideMark/>
          </w:tcPr>
          <w:p w14:paraId="55BAC74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9'd273</w:t>
            </w:r>
          </w:p>
        </w:tc>
      </w:tr>
      <w:tr w:rsidR="00DC26B9" w:rsidRPr="00DC26B9" w14:paraId="2787880C"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39B019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2C98345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[28:25]</w:t>
            </w:r>
          </w:p>
        </w:tc>
        <w:tc>
          <w:tcPr>
            <w:tcW w:w="3680" w:type="dxa"/>
            <w:tcBorders>
              <w:top w:val="nil"/>
              <w:left w:val="nil"/>
              <w:bottom w:val="single" w:sz="4" w:space="0" w:color="auto"/>
              <w:right w:val="single" w:sz="4" w:space="0" w:color="auto"/>
            </w:tcBorders>
            <w:shd w:val="clear" w:color="auto" w:fill="auto"/>
            <w:noWrap/>
            <w:vAlign w:val="bottom"/>
            <w:hideMark/>
          </w:tcPr>
          <w:p w14:paraId="661D334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UL_SC_NUM      </w:t>
            </w:r>
          </w:p>
        </w:tc>
        <w:tc>
          <w:tcPr>
            <w:tcW w:w="1540" w:type="dxa"/>
            <w:tcBorders>
              <w:top w:val="nil"/>
              <w:left w:val="nil"/>
              <w:bottom w:val="single" w:sz="4" w:space="0" w:color="auto"/>
              <w:right w:val="single" w:sz="4" w:space="0" w:color="auto"/>
            </w:tcBorders>
            <w:shd w:val="clear" w:color="auto" w:fill="auto"/>
            <w:noWrap/>
            <w:vAlign w:val="bottom"/>
            <w:hideMark/>
          </w:tcPr>
          <w:p w14:paraId="094497F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4'd12</w:t>
            </w:r>
          </w:p>
        </w:tc>
      </w:tr>
      <w:tr w:rsidR="00DC26B9" w:rsidRPr="00DC26B9" w14:paraId="03F5BC1C"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157B049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2B6C9CC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00C667E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568D40A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614E062E"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053E25A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0xB</w:t>
            </w:r>
          </w:p>
        </w:tc>
        <w:tc>
          <w:tcPr>
            <w:tcW w:w="1360" w:type="dxa"/>
            <w:tcBorders>
              <w:top w:val="nil"/>
              <w:left w:val="nil"/>
              <w:bottom w:val="single" w:sz="4" w:space="0" w:color="auto"/>
              <w:right w:val="single" w:sz="4" w:space="0" w:color="auto"/>
            </w:tcBorders>
            <w:shd w:val="clear" w:color="auto" w:fill="auto"/>
            <w:noWrap/>
            <w:vAlign w:val="bottom"/>
            <w:hideMark/>
          </w:tcPr>
          <w:p w14:paraId="3C3793A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[12:0]</w:t>
            </w:r>
          </w:p>
        </w:tc>
        <w:tc>
          <w:tcPr>
            <w:tcW w:w="3680" w:type="dxa"/>
            <w:tcBorders>
              <w:top w:val="nil"/>
              <w:left w:val="nil"/>
              <w:bottom w:val="single" w:sz="4" w:space="0" w:color="auto"/>
              <w:right w:val="single" w:sz="4" w:space="0" w:color="auto"/>
            </w:tcBorders>
            <w:shd w:val="clear" w:color="auto" w:fill="auto"/>
            <w:noWrap/>
            <w:vAlign w:val="bottom"/>
            <w:hideMark/>
          </w:tcPr>
          <w:p w14:paraId="3B28E7B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UL_SYMB_FFT_SIZE</w:t>
            </w:r>
          </w:p>
        </w:tc>
        <w:tc>
          <w:tcPr>
            <w:tcW w:w="1540" w:type="dxa"/>
            <w:tcBorders>
              <w:top w:val="nil"/>
              <w:left w:val="nil"/>
              <w:bottom w:val="single" w:sz="4" w:space="0" w:color="auto"/>
              <w:right w:val="single" w:sz="4" w:space="0" w:color="auto"/>
            </w:tcBorders>
            <w:shd w:val="clear" w:color="auto" w:fill="auto"/>
            <w:noWrap/>
            <w:vAlign w:val="bottom"/>
            <w:hideMark/>
          </w:tcPr>
          <w:p w14:paraId="2B4DC36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13'd4096</w:t>
            </w:r>
          </w:p>
        </w:tc>
      </w:tr>
      <w:tr w:rsidR="00DC26B9" w:rsidRPr="00DC26B9" w14:paraId="163956BE"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95002A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5D82A8B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7890665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56B26E2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421670AD"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30C178D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0xC    </w:t>
            </w:r>
          </w:p>
        </w:tc>
        <w:tc>
          <w:tcPr>
            <w:tcW w:w="1360" w:type="dxa"/>
            <w:tcBorders>
              <w:top w:val="nil"/>
              <w:left w:val="nil"/>
              <w:bottom w:val="single" w:sz="4" w:space="0" w:color="auto"/>
              <w:right w:val="single" w:sz="4" w:space="0" w:color="auto"/>
            </w:tcBorders>
            <w:shd w:val="clear" w:color="auto" w:fill="auto"/>
            <w:noWrap/>
            <w:vAlign w:val="bottom"/>
            <w:hideMark/>
          </w:tcPr>
          <w:p w14:paraId="0944897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[15:0] </w:t>
            </w:r>
          </w:p>
        </w:tc>
        <w:tc>
          <w:tcPr>
            <w:tcW w:w="3680" w:type="dxa"/>
            <w:tcBorders>
              <w:top w:val="nil"/>
              <w:left w:val="nil"/>
              <w:bottom w:val="single" w:sz="4" w:space="0" w:color="auto"/>
              <w:right w:val="single" w:sz="4" w:space="0" w:color="auto"/>
            </w:tcBorders>
            <w:shd w:val="clear" w:color="auto" w:fill="auto"/>
            <w:noWrap/>
            <w:vAlign w:val="bottom"/>
            <w:hideMark/>
          </w:tcPr>
          <w:p w14:paraId="255AAC7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PRACH_PREAMB_LEN   </w:t>
            </w:r>
          </w:p>
        </w:tc>
        <w:tc>
          <w:tcPr>
            <w:tcW w:w="1540" w:type="dxa"/>
            <w:tcBorders>
              <w:top w:val="nil"/>
              <w:left w:val="nil"/>
              <w:bottom w:val="single" w:sz="4" w:space="0" w:color="auto"/>
              <w:right w:val="single" w:sz="4" w:space="0" w:color="auto"/>
            </w:tcBorders>
            <w:shd w:val="clear" w:color="auto" w:fill="auto"/>
            <w:noWrap/>
            <w:vAlign w:val="bottom"/>
            <w:hideMark/>
          </w:tcPr>
          <w:p w14:paraId="229826D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16'd139</w:t>
            </w:r>
          </w:p>
        </w:tc>
      </w:tr>
      <w:tr w:rsidR="00DC26B9" w:rsidRPr="00DC26B9" w14:paraId="0848E3FC"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1ED78A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3E39CC3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3680" w:type="dxa"/>
            <w:tcBorders>
              <w:top w:val="nil"/>
              <w:left w:val="nil"/>
              <w:bottom w:val="single" w:sz="4" w:space="0" w:color="auto"/>
              <w:right w:val="single" w:sz="4" w:space="0" w:color="auto"/>
            </w:tcBorders>
            <w:shd w:val="clear" w:color="auto" w:fill="auto"/>
            <w:noWrap/>
            <w:vAlign w:val="bottom"/>
            <w:hideMark/>
          </w:tcPr>
          <w:p w14:paraId="4A5D6E3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540" w:type="dxa"/>
            <w:tcBorders>
              <w:top w:val="nil"/>
              <w:left w:val="nil"/>
              <w:bottom w:val="single" w:sz="4" w:space="0" w:color="auto"/>
              <w:right w:val="single" w:sz="4" w:space="0" w:color="auto"/>
            </w:tcBorders>
            <w:shd w:val="clear" w:color="auto" w:fill="auto"/>
            <w:noWrap/>
            <w:vAlign w:val="bottom"/>
            <w:hideMark/>
          </w:tcPr>
          <w:p w14:paraId="7D5A324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460D6458" w14:textId="77777777" w:rsidTr="00DC26B9">
        <w:trPr>
          <w:trHeight w:val="576"/>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6F5EE19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0x10   </w:t>
            </w:r>
          </w:p>
        </w:tc>
        <w:tc>
          <w:tcPr>
            <w:tcW w:w="1360" w:type="dxa"/>
            <w:tcBorders>
              <w:top w:val="nil"/>
              <w:left w:val="nil"/>
              <w:bottom w:val="single" w:sz="4" w:space="0" w:color="auto"/>
              <w:right w:val="single" w:sz="4" w:space="0" w:color="auto"/>
            </w:tcBorders>
            <w:shd w:val="clear" w:color="auto" w:fill="auto"/>
            <w:noWrap/>
            <w:vAlign w:val="bottom"/>
            <w:hideMark/>
          </w:tcPr>
          <w:p w14:paraId="2601035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    </w:t>
            </w:r>
          </w:p>
        </w:tc>
        <w:tc>
          <w:tcPr>
            <w:tcW w:w="3680" w:type="dxa"/>
            <w:tcBorders>
              <w:top w:val="nil"/>
              <w:left w:val="nil"/>
              <w:bottom w:val="single" w:sz="4" w:space="0" w:color="auto"/>
              <w:right w:val="single" w:sz="4" w:space="0" w:color="auto"/>
            </w:tcBorders>
            <w:shd w:val="clear" w:color="auto" w:fill="auto"/>
            <w:noWrap/>
            <w:vAlign w:val="bottom"/>
            <w:hideMark/>
          </w:tcPr>
          <w:p w14:paraId="0FE933B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TEST_SIG_GEN_EN    </w:t>
            </w:r>
          </w:p>
        </w:tc>
        <w:tc>
          <w:tcPr>
            <w:tcW w:w="1540" w:type="dxa"/>
            <w:tcBorders>
              <w:top w:val="nil"/>
              <w:left w:val="nil"/>
              <w:bottom w:val="single" w:sz="4" w:space="0" w:color="auto"/>
              <w:right w:val="single" w:sz="4" w:space="0" w:color="auto"/>
            </w:tcBorders>
            <w:shd w:val="clear" w:color="auto" w:fill="auto"/>
            <w:noWrap/>
            <w:vAlign w:val="bottom"/>
            <w:hideMark/>
          </w:tcPr>
          <w:p w14:paraId="0072901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1'd0</w:t>
            </w:r>
          </w:p>
        </w:tc>
      </w:tr>
      <w:tr w:rsidR="00DC26B9" w:rsidRPr="00DC26B9" w14:paraId="39A375B6"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ACF561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4F2698A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    </w:t>
            </w:r>
          </w:p>
        </w:tc>
        <w:tc>
          <w:tcPr>
            <w:tcW w:w="3680" w:type="dxa"/>
            <w:tcBorders>
              <w:top w:val="nil"/>
              <w:left w:val="nil"/>
              <w:bottom w:val="single" w:sz="4" w:space="0" w:color="auto"/>
              <w:right w:val="single" w:sz="4" w:space="0" w:color="auto"/>
            </w:tcBorders>
            <w:shd w:val="clear" w:color="auto" w:fill="auto"/>
            <w:noWrap/>
            <w:vAlign w:val="bottom"/>
            <w:hideMark/>
          </w:tcPr>
          <w:p w14:paraId="16BB38E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TEST_SIG_SRC       </w:t>
            </w:r>
          </w:p>
        </w:tc>
        <w:tc>
          <w:tcPr>
            <w:tcW w:w="1540" w:type="dxa"/>
            <w:tcBorders>
              <w:top w:val="nil"/>
              <w:left w:val="nil"/>
              <w:bottom w:val="single" w:sz="4" w:space="0" w:color="auto"/>
              <w:right w:val="single" w:sz="4" w:space="0" w:color="auto"/>
            </w:tcBorders>
            <w:shd w:val="clear" w:color="auto" w:fill="auto"/>
            <w:noWrap/>
            <w:vAlign w:val="bottom"/>
            <w:hideMark/>
          </w:tcPr>
          <w:p w14:paraId="2781CD0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1'd1</w:t>
            </w:r>
          </w:p>
        </w:tc>
      </w:tr>
      <w:tr w:rsidR="00DC26B9" w:rsidRPr="00DC26B9" w14:paraId="314D1CDA"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EE79DB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269B0E3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[9:2]  </w:t>
            </w:r>
          </w:p>
        </w:tc>
        <w:tc>
          <w:tcPr>
            <w:tcW w:w="3680" w:type="dxa"/>
            <w:tcBorders>
              <w:top w:val="nil"/>
              <w:left w:val="nil"/>
              <w:bottom w:val="single" w:sz="4" w:space="0" w:color="auto"/>
              <w:right w:val="single" w:sz="4" w:space="0" w:color="auto"/>
            </w:tcBorders>
            <w:shd w:val="clear" w:color="auto" w:fill="auto"/>
            <w:noWrap/>
            <w:vAlign w:val="bottom"/>
            <w:hideMark/>
          </w:tcPr>
          <w:p w14:paraId="257E04F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TEST_EXAC_EN_MASK  </w:t>
            </w:r>
          </w:p>
        </w:tc>
        <w:tc>
          <w:tcPr>
            <w:tcW w:w="1540" w:type="dxa"/>
            <w:tcBorders>
              <w:top w:val="nil"/>
              <w:left w:val="nil"/>
              <w:bottom w:val="single" w:sz="4" w:space="0" w:color="auto"/>
              <w:right w:val="single" w:sz="4" w:space="0" w:color="auto"/>
            </w:tcBorders>
            <w:shd w:val="clear" w:color="auto" w:fill="auto"/>
            <w:noWrap/>
            <w:vAlign w:val="bottom"/>
            <w:hideMark/>
          </w:tcPr>
          <w:p w14:paraId="6E904FA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8'd1</w:t>
            </w:r>
          </w:p>
        </w:tc>
      </w:tr>
      <w:tr w:rsidR="00DC26B9" w:rsidRPr="00DC26B9" w14:paraId="42B1DFA5"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658A6D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4205898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[11:10]</w:t>
            </w:r>
          </w:p>
        </w:tc>
        <w:tc>
          <w:tcPr>
            <w:tcW w:w="3680" w:type="dxa"/>
            <w:tcBorders>
              <w:top w:val="nil"/>
              <w:left w:val="nil"/>
              <w:bottom w:val="single" w:sz="4" w:space="0" w:color="auto"/>
              <w:right w:val="single" w:sz="4" w:space="0" w:color="auto"/>
            </w:tcBorders>
            <w:shd w:val="clear" w:color="auto" w:fill="auto"/>
            <w:noWrap/>
            <w:vAlign w:val="bottom"/>
            <w:hideMark/>
          </w:tcPr>
          <w:p w14:paraId="6979F0F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TEST_INT_MOD_TYPE  </w:t>
            </w:r>
          </w:p>
        </w:tc>
        <w:tc>
          <w:tcPr>
            <w:tcW w:w="1540" w:type="dxa"/>
            <w:tcBorders>
              <w:top w:val="nil"/>
              <w:left w:val="nil"/>
              <w:bottom w:val="single" w:sz="4" w:space="0" w:color="auto"/>
              <w:right w:val="single" w:sz="4" w:space="0" w:color="auto"/>
            </w:tcBorders>
            <w:shd w:val="clear" w:color="auto" w:fill="auto"/>
            <w:noWrap/>
            <w:vAlign w:val="bottom"/>
            <w:hideMark/>
          </w:tcPr>
          <w:p w14:paraId="061DDCF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2'd3</w:t>
            </w:r>
          </w:p>
        </w:tc>
      </w:tr>
      <w:tr w:rsidR="00DC26B9" w:rsidRPr="00DC26B9" w14:paraId="0D07D744"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CDD8B7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1A3C3BD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[14:12]</w:t>
            </w:r>
          </w:p>
        </w:tc>
        <w:tc>
          <w:tcPr>
            <w:tcW w:w="3680" w:type="dxa"/>
            <w:tcBorders>
              <w:top w:val="nil"/>
              <w:left w:val="nil"/>
              <w:bottom w:val="single" w:sz="4" w:space="0" w:color="auto"/>
              <w:right w:val="single" w:sz="4" w:space="0" w:color="auto"/>
            </w:tcBorders>
            <w:shd w:val="clear" w:color="000000" w:fill="FFFFFF"/>
            <w:noWrap/>
            <w:vAlign w:val="bottom"/>
            <w:hideMark/>
          </w:tcPr>
          <w:p w14:paraId="13D1226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TEST_TM_INDX       </w:t>
            </w:r>
          </w:p>
        </w:tc>
        <w:tc>
          <w:tcPr>
            <w:tcW w:w="1540" w:type="dxa"/>
            <w:tcBorders>
              <w:top w:val="nil"/>
              <w:left w:val="nil"/>
              <w:bottom w:val="single" w:sz="4" w:space="0" w:color="auto"/>
              <w:right w:val="single" w:sz="4" w:space="0" w:color="auto"/>
            </w:tcBorders>
            <w:shd w:val="clear" w:color="000000" w:fill="FFFFFF"/>
            <w:noWrap/>
            <w:vAlign w:val="bottom"/>
            <w:hideMark/>
          </w:tcPr>
          <w:p w14:paraId="59221EE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3'b0</w:t>
            </w:r>
          </w:p>
        </w:tc>
      </w:tr>
      <w:tr w:rsidR="00DC26B9" w:rsidRPr="00DC26B9" w14:paraId="6B81E4C2"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0D9F54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44A3EA7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3680" w:type="dxa"/>
            <w:tcBorders>
              <w:top w:val="nil"/>
              <w:left w:val="nil"/>
              <w:bottom w:val="single" w:sz="4" w:space="0" w:color="auto"/>
              <w:right w:val="single" w:sz="4" w:space="0" w:color="auto"/>
            </w:tcBorders>
            <w:shd w:val="clear" w:color="auto" w:fill="auto"/>
            <w:noWrap/>
            <w:vAlign w:val="bottom"/>
            <w:hideMark/>
          </w:tcPr>
          <w:p w14:paraId="5F66446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540" w:type="dxa"/>
            <w:tcBorders>
              <w:top w:val="nil"/>
              <w:left w:val="nil"/>
              <w:bottom w:val="single" w:sz="4" w:space="0" w:color="auto"/>
              <w:right w:val="single" w:sz="4" w:space="0" w:color="auto"/>
            </w:tcBorders>
            <w:shd w:val="clear" w:color="auto" w:fill="auto"/>
            <w:noWrap/>
            <w:vAlign w:val="bottom"/>
            <w:hideMark/>
          </w:tcPr>
          <w:p w14:paraId="715BD83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2331611C"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7131C43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0x11   </w:t>
            </w:r>
          </w:p>
        </w:tc>
        <w:tc>
          <w:tcPr>
            <w:tcW w:w="1360" w:type="dxa"/>
            <w:tcBorders>
              <w:top w:val="nil"/>
              <w:left w:val="nil"/>
              <w:bottom w:val="single" w:sz="4" w:space="0" w:color="auto"/>
              <w:right w:val="single" w:sz="4" w:space="0" w:color="auto"/>
            </w:tcBorders>
            <w:shd w:val="clear" w:color="auto" w:fill="auto"/>
            <w:noWrap/>
            <w:vAlign w:val="bottom"/>
            <w:hideMark/>
          </w:tcPr>
          <w:p w14:paraId="1D412E7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[31:0] </w:t>
            </w:r>
          </w:p>
        </w:tc>
        <w:tc>
          <w:tcPr>
            <w:tcW w:w="3680" w:type="dxa"/>
            <w:tcBorders>
              <w:top w:val="nil"/>
              <w:left w:val="nil"/>
              <w:bottom w:val="single" w:sz="4" w:space="0" w:color="auto"/>
              <w:right w:val="single" w:sz="4" w:space="0" w:color="auto"/>
            </w:tcBorders>
            <w:shd w:val="clear" w:color="auto" w:fill="auto"/>
            <w:noWrap/>
            <w:vAlign w:val="bottom"/>
            <w:hideMark/>
          </w:tcPr>
          <w:p w14:paraId="689FBBB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TEST_TM11_DDR_ADDR </w:t>
            </w:r>
          </w:p>
        </w:tc>
        <w:tc>
          <w:tcPr>
            <w:tcW w:w="1540" w:type="dxa"/>
            <w:tcBorders>
              <w:top w:val="nil"/>
              <w:left w:val="nil"/>
              <w:bottom w:val="single" w:sz="4" w:space="0" w:color="auto"/>
              <w:right w:val="single" w:sz="4" w:space="0" w:color="auto"/>
            </w:tcBorders>
            <w:shd w:val="clear" w:color="auto" w:fill="auto"/>
            <w:noWrap/>
            <w:vAlign w:val="bottom"/>
            <w:hideMark/>
          </w:tcPr>
          <w:p w14:paraId="52F1D97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32'd0</w:t>
            </w:r>
          </w:p>
        </w:tc>
      </w:tr>
      <w:tr w:rsidR="00DC26B9" w:rsidRPr="00DC26B9" w14:paraId="32EC2F69"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38673AB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0x12   </w:t>
            </w:r>
          </w:p>
        </w:tc>
        <w:tc>
          <w:tcPr>
            <w:tcW w:w="1360" w:type="dxa"/>
            <w:tcBorders>
              <w:top w:val="nil"/>
              <w:left w:val="nil"/>
              <w:bottom w:val="single" w:sz="4" w:space="0" w:color="auto"/>
              <w:right w:val="single" w:sz="4" w:space="0" w:color="auto"/>
            </w:tcBorders>
            <w:shd w:val="clear" w:color="auto" w:fill="auto"/>
            <w:noWrap/>
            <w:vAlign w:val="bottom"/>
            <w:hideMark/>
          </w:tcPr>
          <w:p w14:paraId="6B43C27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[31:0] </w:t>
            </w:r>
          </w:p>
        </w:tc>
        <w:tc>
          <w:tcPr>
            <w:tcW w:w="3680" w:type="dxa"/>
            <w:tcBorders>
              <w:top w:val="nil"/>
              <w:left w:val="nil"/>
              <w:bottom w:val="single" w:sz="4" w:space="0" w:color="auto"/>
              <w:right w:val="single" w:sz="4" w:space="0" w:color="auto"/>
            </w:tcBorders>
            <w:shd w:val="clear" w:color="auto" w:fill="auto"/>
            <w:noWrap/>
            <w:vAlign w:val="bottom"/>
            <w:hideMark/>
          </w:tcPr>
          <w:p w14:paraId="2188161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TEST_TM12_DDR_ADDR </w:t>
            </w:r>
          </w:p>
        </w:tc>
        <w:tc>
          <w:tcPr>
            <w:tcW w:w="1540" w:type="dxa"/>
            <w:tcBorders>
              <w:top w:val="nil"/>
              <w:left w:val="nil"/>
              <w:bottom w:val="single" w:sz="4" w:space="0" w:color="auto"/>
              <w:right w:val="single" w:sz="4" w:space="0" w:color="auto"/>
            </w:tcBorders>
            <w:shd w:val="clear" w:color="auto" w:fill="auto"/>
            <w:noWrap/>
            <w:vAlign w:val="bottom"/>
            <w:hideMark/>
          </w:tcPr>
          <w:p w14:paraId="7CC52A1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32'd4194304</w:t>
            </w:r>
          </w:p>
        </w:tc>
      </w:tr>
      <w:tr w:rsidR="00DC26B9" w:rsidRPr="00DC26B9" w14:paraId="5EB56362"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29E3A99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0x13   </w:t>
            </w:r>
          </w:p>
        </w:tc>
        <w:tc>
          <w:tcPr>
            <w:tcW w:w="1360" w:type="dxa"/>
            <w:tcBorders>
              <w:top w:val="nil"/>
              <w:left w:val="nil"/>
              <w:bottom w:val="single" w:sz="4" w:space="0" w:color="auto"/>
              <w:right w:val="single" w:sz="4" w:space="0" w:color="auto"/>
            </w:tcBorders>
            <w:shd w:val="clear" w:color="auto" w:fill="auto"/>
            <w:noWrap/>
            <w:vAlign w:val="bottom"/>
            <w:hideMark/>
          </w:tcPr>
          <w:p w14:paraId="1DED9C3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[31:0] </w:t>
            </w:r>
          </w:p>
        </w:tc>
        <w:tc>
          <w:tcPr>
            <w:tcW w:w="3680" w:type="dxa"/>
            <w:tcBorders>
              <w:top w:val="nil"/>
              <w:left w:val="nil"/>
              <w:bottom w:val="single" w:sz="4" w:space="0" w:color="auto"/>
              <w:right w:val="single" w:sz="4" w:space="0" w:color="auto"/>
            </w:tcBorders>
            <w:shd w:val="clear" w:color="auto" w:fill="auto"/>
            <w:noWrap/>
            <w:vAlign w:val="bottom"/>
            <w:hideMark/>
          </w:tcPr>
          <w:p w14:paraId="3F8D95D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TEST_TM2_DDR_ADDR  </w:t>
            </w:r>
          </w:p>
        </w:tc>
        <w:tc>
          <w:tcPr>
            <w:tcW w:w="1540" w:type="dxa"/>
            <w:tcBorders>
              <w:top w:val="nil"/>
              <w:left w:val="nil"/>
              <w:bottom w:val="single" w:sz="4" w:space="0" w:color="auto"/>
              <w:right w:val="single" w:sz="4" w:space="0" w:color="auto"/>
            </w:tcBorders>
            <w:shd w:val="clear" w:color="auto" w:fill="auto"/>
            <w:noWrap/>
            <w:vAlign w:val="bottom"/>
            <w:hideMark/>
          </w:tcPr>
          <w:p w14:paraId="35BAEA2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32'd83,88,608</w:t>
            </w:r>
          </w:p>
        </w:tc>
      </w:tr>
      <w:tr w:rsidR="00DC26B9" w:rsidRPr="00DC26B9" w14:paraId="7796456A"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6FB28D8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0x14   </w:t>
            </w:r>
          </w:p>
        </w:tc>
        <w:tc>
          <w:tcPr>
            <w:tcW w:w="1360" w:type="dxa"/>
            <w:tcBorders>
              <w:top w:val="nil"/>
              <w:left w:val="nil"/>
              <w:bottom w:val="single" w:sz="4" w:space="0" w:color="auto"/>
              <w:right w:val="single" w:sz="4" w:space="0" w:color="auto"/>
            </w:tcBorders>
            <w:shd w:val="clear" w:color="auto" w:fill="auto"/>
            <w:noWrap/>
            <w:vAlign w:val="bottom"/>
            <w:hideMark/>
          </w:tcPr>
          <w:p w14:paraId="2FED4A1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[31:0] </w:t>
            </w:r>
          </w:p>
        </w:tc>
        <w:tc>
          <w:tcPr>
            <w:tcW w:w="3680" w:type="dxa"/>
            <w:tcBorders>
              <w:top w:val="nil"/>
              <w:left w:val="nil"/>
              <w:bottom w:val="single" w:sz="4" w:space="0" w:color="auto"/>
              <w:right w:val="single" w:sz="4" w:space="0" w:color="auto"/>
            </w:tcBorders>
            <w:shd w:val="clear" w:color="auto" w:fill="auto"/>
            <w:noWrap/>
            <w:vAlign w:val="bottom"/>
            <w:hideMark/>
          </w:tcPr>
          <w:p w14:paraId="3D40358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TEST_TM2A_DDR_ADDR </w:t>
            </w:r>
          </w:p>
        </w:tc>
        <w:tc>
          <w:tcPr>
            <w:tcW w:w="1540" w:type="dxa"/>
            <w:tcBorders>
              <w:top w:val="nil"/>
              <w:left w:val="nil"/>
              <w:bottom w:val="single" w:sz="4" w:space="0" w:color="auto"/>
              <w:right w:val="single" w:sz="4" w:space="0" w:color="auto"/>
            </w:tcBorders>
            <w:shd w:val="clear" w:color="auto" w:fill="auto"/>
            <w:noWrap/>
            <w:vAlign w:val="bottom"/>
            <w:hideMark/>
          </w:tcPr>
          <w:p w14:paraId="6352B92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32'd12582912</w:t>
            </w:r>
          </w:p>
        </w:tc>
      </w:tr>
      <w:tr w:rsidR="00DC26B9" w:rsidRPr="00DC26B9" w14:paraId="0C0E3862"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5AF1E67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0x15   </w:t>
            </w:r>
          </w:p>
        </w:tc>
        <w:tc>
          <w:tcPr>
            <w:tcW w:w="1360" w:type="dxa"/>
            <w:tcBorders>
              <w:top w:val="nil"/>
              <w:left w:val="nil"/>
              <w:bottom w:val="single" w:sz="4" w:space="0" w:color="auto"/>
              <w:right w:val="single" w:sz="4" w:space="0" w:color="auto"/>
            </w:tcBorders>
            <w:shd w:val="clear" w:color="auto" w:fill="auto"/>
            <w:noWrap/>
            <w:vAlign w:val="bottom"/>
            <w:hideMark/>
          </w:tcPr>
          <w:p w14:paraId="0D2295D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[31:0] </w:t>
            </w:r>
          </w:p>
        </w:tc>
        <w:tc>
          <w:tcPr>
            <w:tcW w:w="3680" w:type="dxa"/>
            <w:tcBorders>
              <w:top w:val="nil"/>
              <w:left w:val="nil"/>
              <w:bottom w:val="single" w:sz="4" w:space="0" w:color="auto"/>
              <w:right w:val="single" w:sz="4" w:space="0" w:color="auto"/>
            </w:tcBorders>
            <w:shd w:val="clear" w:color="auto" w:fill="auto"/>
            <w:noWrap/>
            <w:vAlign w:val="bottom"/>
            <w:hideMark/>
          </w:tcPr>
          <w:p w14:paraId="02DACDD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TEST_TM31_DDR_ADDR </w:t>
            </w:r>
          </w:p>
        </w:tc>
        <w:tc>
          <w:tcPr>
            <w:tcW w:w="1540" w:type="dxa"/>
            <w:tcBorders>
              <w:top w:val="nil"/>
              <w:left w:val="nil"/>
              <w:bottom w:val="single" w:sz="4" w:space="0" w:color="auto"/>
              <w:right w:val="single" w:sz="4" w:space="0" w:color="auto"/>
            </w:tcBorders>
            <w:shd w:val="clear" w:color="auto" w:fill="auto"/>
            <w:noWrap/>
            <w:vAlign w:val="bottom"/>
            <w:hideMark/>
          </w:tcPr>
          <w:p w14:paraId="1F188E0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32'd16777216</w:t>
            </w:r>
          </w:p>
        </w:tc>
      </w:tr>
      <w:tr w:rsidR="00DC26B9" w:rsidRPr="00DC26B9" w14:paraId="5EEC1645"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1895BFC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0x16   </w:t>
            </w:r>
          </w:p>
        </w:tc>
        <w:tc>
          <w:tcPr>
            <w:tcW w:w="1360" w:type="dxa"/>
            <w:tcBorders>
              <w:top w:val="nil"/>
              <w:left w:val="nil"/>
              <w:bottom w:val="single" w:sz="4" w:space="0" w:color="auto"/>
              <w:right w:val="single" w:sz="4" w:space="0" w:color="auto"/>
            </w:tcBorders>
            <w:shd w:val="clear" w:color="auto" w:fill="auto"/>
            <w:noWrap/>
            <w:vAlign w:val="bottom"/>
            <w:hideMark/>
          </w:tcPr>
          <w:p w14:paraId="43EBD7C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[31:0] </w:t>
            </w:r>
          </w:p>
        </w:tc>
        <w:tc>
          <w:tcPr>
            <w:tcW w:w="3680" w:type="dxa"/>
            <w:tcBorders>
              <w:top w:val="nil"/>
              <w:left w:val="nil"/>
              <w:bottom w:val="single" w:sz="4" w:space="0" w:color="auto"/>
              <w:right w:val="single" w:sz="4" w:space="0" w:color="auto"/>
            </w:tcBorders>
            <w:shd w:val="clear" w:color="auto" w:fill="auto"/>
            <w:noWrap/>
            <w:vAlign w:val="bottom"/>
            <w:hideMark/>
          </w:tcPr>
          <w:p w14:paraId="49C242B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TEST_TM31A_DDR_ADDR</w:t>
            </w:r>
          </w:p>
        </w:tc>
        <w:tc>
          <w:tcPr>
            <w:tcW w:w="1540" w:type="dxa"/>
            <w:tcBorders>
              <w:top w:val="nil"/>
              <w:left w:val="nil"/>
              <w:bottom w:val="single" w:sz="4" w:space="0" w:color="auto"/>
              <w:right w:val="single" w:sz="4" w:space="0" w:color="auto"/>
            </w:tcBorders>
            <w:shd w:val="clear" w:color="auto" w:fill="auto"/>
            <w:noWrap/>
            <w:vAlign w:val="bottom"/>
            <w:hideMark/>
          </w:tcPr>
          <w:p w14:paraId="3C853FC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32'd20971520</w:t>
            </w:r>
          </w:p>
        </w:tc>
      </w:tr>
      <w:tr w:rsidR="00DC26B9" w:rsidRPr="00DC26B9" w14:paraId="3641DF65"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221F4DA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0x17   </w:t>
            </w:r>
          </w:p>
        </w:tc>
        <w:tc>
          <w:tcPr>
            <w:tcW w:w="1360" w:type="dxa"/>
            <w:tcBorders>
              <w:top w:val="nil"/>
              <w:left w:val="nil"/>
              <w:bottom w:val="single" w:sz="4" w:space="0" w:color="auto"/>
              <w:right w:val="single" w:sz="4" w:space="0" w:color="auto"/>
            </w:tcBorders>
            <w:shd w:val="clear" w:color="auto" w:fill="auto"/>
            <w:noWrap/>
            <w:vAlign w:val="bottom"/>
            <w:hideMark/>
          </w:tcPr>
          <w:p w14:paraId="25F1D6E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[31:0] </w:t>
            </w:r>
          </w:p>
        </w:tc>
        <w:tc>
          <w:tcPr>
            <w:tcW w:w="3680" w:type="dxa"/>
            <w:tcBorders>
              <w:top w:val="nil"/>
              <w:left w:val="nil"/>
              <w:bottom w:val="single" w:sz="4" w:space="0" w:color="auto"/>
              <w:right w:val="single" w:sz="4" w:space="0" w:color="auto"/>
            </w:tcBorders>
            <w:shd w:val="clear" w:color="auto" w:fill="auto"/>
            <w:noWrap/>
            <w:vAlign w:val="bottom"/>
            <w:hideMark/>
          </w:tcPr>
          <w:p w14:paraId="49CF403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TEST_TM32_DDR_ADDR </w:t>
            </w:r>
          </w:p>
        </w:tc>
        <w:tc>
          <w:tcPr>
            <w:tcW w:w="1540" w:type="dxa"/>
            <w:tcBorders>
              <w:top w:val="nil"/>
              <w:left w:val="nil"/>
              <w:bottom w:val="single" w:sz="4" w:space="0" w:color="auto"/>
              <w:right w:val="single" w:sz="4" w:space="0" w:color="auto"/>
            </w:tcBorders>
            <w:shd w:val="clear" w:color="auto" w:fill="auto"/>
            <w:noWrap/>
            <w:vAlign w:val="bottom"/>
            <w:hideMark/>
          </w:tcPr>
          <w:p w14:paraId="2EDED94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32'd25165824</w:t>
            </w:r>
          </w:p>
        </w:tc>
      </w:tr>
      <w:tr w:rsidR="00DC26B9" w:rsidRPr="00DC26B9" w14:paraId="232F76E1"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1823E96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0x18   </w:t>
            </w:r>
          </w:p>
        </w:tc>
        <w:tc>
          <w:tcPr>
            <w:tcW w:w="1360" w:type="dxa"/>
            <w:tcBorders>
              <w:top w:val="nil"/>
              <w:left w:val="nil"/>
              <w:bottom w:val="single" w:sz="4" w:space="0" w:color="auto"/>
              <w:right w:val="single" w:sz="4" w:space="0" w:color="auto"/>
            </w:tcBorders>
            <w:shd w:val="clear" w:color="auto" w:fill="auto"/>
            <w:noWrap/>
            <w:vAlign w:val="bottom"/>
            <w:hideMark/>
          </w:tcPr>
          <w:p w14:paraId="34BEDC3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[31:0] </w:t>
            </w:r>
          </w:p>
        </w:tc>
        <w:tc>
          <w:tcPr>
            <w:tcW w:w="3680" w:type="dxa"/>
            <w:tcBorders>
              <w:top w:val="nil"/>
              <w:left w:val="nil"/>
              <w:bottom w:val="single" w:sz="4" w:space="0" w:color="auto"/>
              <w:right w:val="single" w:sz="4" w:space="0" w:color="auto"/>
            </w:tcBorders>
            <w:shd w:val="clear" w:color="auto" w:fill="auto"/>
            <w:noWrap/>
            <w:vAlign w:val="bottom"/>
            <w:hideMark/>
          </w:tcPr>
          <w:p w14:paraId="191390E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TEST_TM33_DDR_ADDR </w:t>
            </w:r>
          </w:p>
        </w:tc>
        <w:tc>
          <w:tcPr>
            <w:tcW w:w="1540" w:type="dxa"/>
            <w:tcBorders>
              <w:top w:val="nil"/>
              <w:left w:val="nil"/>
              <w:bottom w:val="single" w:sz="4" w:space="0" w:color="auto"/>
              <w:right w:val="single" w:sz="4" w:space="0" w:color="auto"/>
            </w:tcBorders>
            <w:shd w:val="clear" w:color="auto" w:fill="auto"/>
            <w:noWrap/>
            <w:vAlign w:val="bottom"/>
            <w:hideMark/>
          </w:tcPr>
          <w:p w14:paraId="1EAB0D7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32'd29360128</w:t>
            </w:r>
          </w:p>
        </w:tc>
      </w:tr>
      <w:tr w:rsidR="00DC26B9" w:rsidRPr="00DC26B9" w14:paraId="4A870DC4" w14:textId="77777777" w:rsidTr="00DC26B9">
        <w:trPr>
          <w:trHeight w:val="864"/>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6EF04C8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0x19   </w:t>
            </w:r>
          </w:p>
        </w:tc>
        <w:tc>
          <w:tcPr>
            <w:tcW w:w="1360" w:type="dxa"/>
            <w:tcBorders>
              <w:top w:val="nil"/>
              <w:left w:val="nil"/>
              <w:bottom w:val="single" w:sz="4" w:space="0" w:color="auto"/>
              <w:right w:val="single" w:sz="4" w:space="0" w:color="auto"/>
            </w:tcBorders>
            <w:shd w:val="clear" w:color="auto" w:fill="auto"/>
            <w:noWrap/>
            <w:vAlign w:val="bottom"/>
            <w:hideMark/>
          </w:tcPr>
          <w:p w14:paraId="13B40EF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[31:0] </w:t>
            </w:r>
          </w:p>
        </w:tc>
        <w:tc>
          <w:tcPr>
            <w:tcW w:w="3680" w:type="dxa"/>
            <w:tcBorders>
              <w:top w:val="nil"/>
              <w:left w:val="nil"/>
              <w:bottom w:val="single" w:sz="4" w:space="0" w:color="auto"/>
              <w:right w:val="single" w:sz="4" w:space="0" w:color="auto"/>
            </w:tcBorders>
            <w:shd w:val="clear" w:color="auto" w:fill="auto"/>
            <w:noWrap/>
            <w:vAlign w:val="bottom"/>
            <w:hideMark/>
          </w:tcPr>
          <w:p w14:paraId="7DAED76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TEST_TM_LENGTH     </w:t>
            </w:r>
          </w:p>
        </w:tc>
        <w:tc>
          <w:tcPr>
            <w:tcW w:w="1540" w:type="dxa"/>
            <w:tcBorders>
              <w:top w:val="nil"/>
              <w:left w:val="nil"/>
              <w:bottom w:val="single" w:sz="4" w:space="0" w:color="auto"/>
              <w:right w:val="single" w:sz="4" w:space="0" w:color="auto"/>
            </w:tcBorders>
            <w:shd w:val="clear" w:color="auto" w:fill="auto"/>
            <w:noWrap/>
            <w:vAlign w:val="bottom"/>
            <w:hideMark/>
          </w:tcPr>
          <w:p w14:paraId="378A2A5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32'd917280</w:t>
            </w:r>
          </w:p>
        </w:tc>
      </w:tr>
      <w:tr w:rsidR="00DC26B9" w:rsidRPr="00DC26B9" w14:paraId="233AC11D"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A2800F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2BB967E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3680" w:type="dxa"/>
            <w:tcBorders>
              <w:top w:val="nil"/>
              <w:left w:val="nil"/>
              <w:bottom w:val="single" w:sz="4" w:space="0" w:color="auto"/>
              <w:right w:val="single" w:sz="4" w:space="0" w:color="auto"/>
            </w:tcBorders>
            <w:shd w:val="clear" w:color="auto" w:fill="auto"/>
            <w:noWrap/>
            <w:vAlign w:val="bottom"/>
            <w:hideMark/>
          </w:tcPr>
          <w:p w14:paraId="02D506C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540" w:type="dxa"/>
            <w:tcBorders>
              <w:top w:val="nil"/>
              <w:left w:val="nil"/>
              <w:bottom w:val="single" w:sz="4" w:space="0" w:color="auto"/>
              <w:right w:val="single" w:sz="4" w:space="0" w:color="auto"/>
            </w:tcBorders>
            <w:shd w:val="clear" w:color="auto" w:fill="auto"/>
            <w:noWrap/>
            <w:vAlign w:val="bottom"/>
            <w:hideMark/>
          </w:tcPr>
          <w:p w14:paraId="4170E62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7FCD5BEF" w14:textId="77777777" w:rsidTr="00AF5204">
        <w:trPr>
          <w:trHeight w:val="288"/>
        </w:trPr>
        <w:tc>
          <w:tcPr>
            <w:tcW w:w="940" w:type="dxa"/>
            <w:tcBorders>
              <w:top w:val="nil"/>
              <w:left w:val="single" w:sz="4" w:space="0" w:color="auto"/>
              <w:bottom w:val="single" w:sz="4" w:space="0" w:color="auto"/>
              <w:right w:val="single" w:sz="4" w:space="0" w:color="auto"/>
            </w:tcBorders>
            <w:shd w:val="clear" w:color="auto" w:fill="92D050"/>
            <w:noWrap/>
            <w:vAlign w:val="bottom"/>
            <w:hideMark/>
          </w:tcPr>
          <w:p w14:paraId="200F369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0x20   </w:t>
            </w:r>
          </w:p>
        </w:tc>
        <w:tc>
          <w:tcPr>
            <w:tcW w:w="1360" w:type="dxa"/>
            <w:tcBorders>
              <w:top w:val="nil"/>
              <w:left w:val="nil"/>
              <w:bottom w:val="single" w:sz="4" w:space="0" w:color="auto"/>
              <w:right w:val="single" w:sz="4" w:space="0" w:color="auto"/>
            </w:tcBorders>
            <w:shd w:val="clear" w:color="auto" w:fill="auto"/>
            <w:noWrap/>
            <w:vAlign w:val="bottom"/>
            <w:hideMark/>
          </w:tcPr>
          <w:p w14:paraId="02AD725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    </w:t>
            </w:r>
          </w:p>
        </w:tc>
        <w:tc>
          <w:tcPr>
            <w:tcW w:w="3680" w:type="dxa"/>
            <w:tcBorders>
              <w:top w:val="nil"/>
              <w:left w:val="nil"/>
              <w:bottom w:val="single" w:sz="4" w:space="0" w:color="auto"/>
              <w:right w:val="single" w:sz="4" w:space="0" w:color="auto"/>
            </w:tcBorders>
            <w:shd w:val="clear" w:color="auto" w:fill="auto"/>
            <w:noWrap/>
            <w:vAlign w:val="bottom"/>
            <w:hideMark/>
          </w:tcPr>
          <w:p w14:paraId="5308D57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BC_OP_TYPE         </w:t>
            </w:r>
          </w:p>
        </w:tc>
        <w:tc>
          <w:tcPr>
            <w:tcW w:w="1540" w:type="dxa"/>
            <w:tcBorders>
              <w:top w:val="nil"/>
              <w:left w:val="nil"/>
              <w:bottom w:val="single" w:sz="4" w:space="0" w:color="auto"/>
              <w:right w:val="single" w:sz="4" w:space="0" w:color="auto"/>
            </w:tcBorders>
            <w:shd w:val="clear" w:color="auto" w:fill="auto"/>
            <w:noWrap/>
            <w:vAlign w:val="bottom"/>
            <w:hideMark/>
          </w:tcPr>
          <w:p w14:paraId="14F1155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1'd0</w:t>
            </w:r>
          </w:p>
        </w:tc>
      </w:tr>
      <w:tr w:rsidR="00DC26B9" w:rsidRPr="00DC26B9" w14:paraId="39E291E0" w14:textId="77777777" w:rsidTr="00AF5204">
        <w:trPr>
          <w:trHeight w:val="288"/>
        </w:trPr>
        <w:tc>
          <w:tcPr>
            <w:tcW w:w="94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044CE72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154C521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[2:1]  </w:t>
            </w:r>
          </w:p>
        </w:tc>
        <w:tc>
          <w:tcPr>
            <w:tcW w:w="3680" w:type="dxa"/>
            <w:tcBorders>
              <w:top w:val="nil"/>
              <w:left w:val="nil"/>
              <w:bottom w:val="single" w:sz="4" w:space="0" w:color="auto"/>
              <w:right w:val="single" w:sz="4" w:space="0" w:color="auto"/>
            </w:tcBorders>
            <w:shd w:val="clear" w:color="auto" w:fill="auto"/>
            <w:noWrap/>
            <w:vAlign w:val="bottom"/>
            <w:hideMark/>
          </w:tcPr>
          <w:p w14:paraId="2BF5A8B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BC_TABLE_SEL       </w:t>
            </w:r>
          </w:p>
        </w:tc>
        <w:tc>
          <w:tcPr>
            <w:tcW w:w="1540" w:type="dxa"/>
            <w:tcBorders>
              <w:top w:val="nil"/>
              <w:left w:val="nil"/>
              <w:bottom w:val="single" w:sz="4" w:space="0" w:color="auto"/>
              <w:right w:val="single" w:sz="4" w:space="0" w:color="auto"/>
            </w:tcBorders>
            <w:shd w:val="clear" w:color="auto" w:fill="auto"/>
            <w:noWrap/>
            <w:vAlign w:val="bottom"/>
            <w:hideMark/>
          </w:tcPr>
          <w:p w14:paraId="0A56AAC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2'd1</w:t>
            </w:r>
          </w:p>
        </w:tc>
      </w:tr>
      <w:tr w:rsidR="00DC26B9" w:rsidRPr="00DC26B9" w14:paraId="20838CDB" w14:textId="77777777" w:rsidTr="00AF5204">
        <w:trPr>
          <w:trHeight w:val="288"/>
        </w:trPr>
        <w:tc>
          <w:tcPr>
            <w:tcW w:w="94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403025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427D6D6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[15:3] </w:t>
            </w:r>
          </w:p>
        </w:tc>
        <w:tc>
          <w:tcPr>
            <w:tcW w:w="3680" w:type="dxa"/>
            <w:tcBorders>
              <w:top w:val="nil"/>
              <w:left w:val="nil"/>
              <w:bottom w:val="single" w:sz="4" w:space="0" w:color="auto"/>
              <w:right w:val="single" w:sz="4" w:space="0" w:color="auto"/>
            </w:tcBorders>
            <w:shd w:val="clear" w:color="auto" w:fill="auto"/>
            <w:noWrap/>
            <w:vAlign w:val="bottom"/>
            <w:hideMark/>
          </w:tcPr>
          <w:p w14:paraId="60DB62F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BC_TABLE_ADDR      </w:t>
            </w:r>
          </w:p>
        </w:tc>
        <w:tc>
          <w:tcPr>
            <w:tcW w:w="1540" w:type="dxa"/>
            <w:tcBorders>
              <w:top w:val="nil"/>
              <w:left w:val="nil"/>
              <w:bottom w:val="single" w:sz="4" w:space="0" w:color="auto"/>
              <w:right w:val="single" w:sz="4" w:space="0" w:color="auto"/>
            </w:tcBorders>
            <w:shd w:val="clear" w:color="auto" w:fill="auto"/>
            <w:noWrap/>
            <w:vAlign w:val="bottom"/>
            <w:hideMark/>
          </w:tcPr>
          <w:p w14:paraId="5B71317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13'd0</w:t>
            </w:r>
          </w:p>
        </w:tc>
      </w:tr>
      <w:tr w:rsidR="00DC26B9" w:rsidRPr="00DC26B9" w14:paraId="342FFE9A" w14:textId="77777777" w:rsidTr="00AF5204">
        <w:trPr>
          <w:trHeight w:val="288"/>
        </w:trPr>
        <w:tc>
          <w:tcPr>
            <w:tcW w:w="94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71BF733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58B4E88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2F48E57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1A9729E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2203D285" w14:textId="77777777" w:rsidTr="00AF5204">
        <w:trPr>
          <w:trHeight w:val="288"/>
        </w:trPr>
        <w:tc>
          <w:tcPr>
            <w:tcW w:w="940" w:type="dxa"/>
            <w:tcBorders>
              <w:top w:val="nil"/>
              <w:left w:val="single" w:sz="4" w:space="0" w:color="auto"/>
              <w:bottom w:val="single" w:sz="4" w:space="0" w:color="auto"/>
              <w:right w:val="single" w:sz="4" w:space="0" w:color="auto"/>
            </w:tcBorders>
            <w:shd w:val="clear" w:color="auto" w:fill="92D050"/>
            <w:noWrap/>
            <w:vAlign w:val="bottom"/>
            <w:hideMark/>
          </w:tcPr>
          <w:p w14:paraId="304738C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0x21   </w:t>
            </w:r>
          </w:p>
        </w:tc>
        <w:tc>
          <w:tcPr>
            <w:tcW w:w="1360" w:type="dxa"/>
            <w:tcBorders>
              <w:top w:val="nil"/>
              <w:left w:val="nil"/>
              <w:bottom w:val="single" w:sz="4" w:space="0" w:color="auto"/>
              <w:right w:val="single" w:sz="4" w:space="0" w:color="auto"/>
            </w:tcBorders>
            <w:shd w:val="clear" w:color="auto" w:fill="auto"/>
            <w:noWrap/>
            <w:vAlign w:val="bottom"/>
            <w:hideMark/>
          </w:tcPr>
          <w:p w14:paraId="375B0F0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[23:0] </w:t>
            </w:r>
          </w:p>
        </w:tc>
        <w:tc>
          <w:tcPr>
            <w:tcW w:w="3680" w:type="dxa"/>
            <w:tcBorders>
              <w:top w:val="nil"/>
              <w:left w:val="nil"/>
              <w:bottom w:val="single" w:sz="4" w:space="0" w:color="auto"/>
              <w:right w:val="single" w:sz="4" w:space="0" w:color="auto"/>
            </w:tcBorders>
            <w:shd w:val="clear" w:color="auto" w:fill="FFFFFF" w:themeFill="background1"/>
            <w:noWrap/>
            <w:vAlign w:val="bottom"/>
            <w:hideMark/>
          </w:tcPr>
          <w:p w14:paraId="3B5C515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BC_TABLE_VAL       </w:t>
            </w:r>
          </w:p>
        </w:tc>
        <w:tc>
          <w:tcPr>
            <w:tcW w:w="1540" w:type="dxa"/>
            <w:tcBorders>
              <w:top w:val="nil"/>
              <w:left w:val="nil"/>
              <w:bottom w:val="single" w:sz="4" w:space="0" w:color="auto"/>
              <w:right w:val="single" w:sz="4" w:space="0" w:color="auto"/>
            </w:tcBorders>
            <w:shd w:val="clear" w:color="auto" w:fill="auto"/>
            <w:noWrap/>
            <w:vAlign w:val="bottom"/>
            <w:hideMark/>
          </w:tcPr>
          <w:p w14:paraId="5FAA441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3B8B79AC" w14:textId="77777777" w:rsidTr="00AF5204">
        <w:trPr>
          <w:trHeight w:val="288"/>
        </w:trPr>
        <w:tc>
          <w:tcPr>
            <w:tcW w:w="940" w:type="dxa"/>
            <w:tcBorders>
              <w:top w:val="nil"/>
              <w:left w:val="single" w:sz="4" w:space="0" w:color="auto"/>
              <w:bottom w:val="single" w:sz="4" w:space="0" w:color="auto"/>
              <w:right w:val="single" w:sz="4" w:space="0" w:color="auto"/>
            </w:tcBorders>
            <w:shd w:val="clear" w:color="auto" w:fill="92D050"/>
            <w:noWrap/>
            <w:vAlign w:val="bottom"/>
            <w:hideMark/>
          </w:tcPr>
          <w:p w14:paraId="07B004D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0x27   </w:t>
            </w:r>
          </w:p>
        </w:tc>
        <w:tc>
          <w:tcPr>
            <w:tcW w:w="1360" w:type="dxa"/>
            <w:tcBorders>
              <w:top w:val="nil"/>
              <w:left w:val="nil"/>
              <w:bottom w:val="single" w:sz="4" w:space="0" w:color="auto"/>
              <w:right w:val="single" w:sz="4" w:space="0" w:color="auto"/>
            </w:tcBorders>
            <w:shd w:val="clear" w:color="auto" w:fill="auto"/>
            <w:noWrap/>
            <w:vAlign w:val="bottom"/>
            <w:hideMark/>
          </w:tcPr>
          <w:p w14:paraId="06B5B13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[31:0] </w:t>
            </w:r>
          </w:p>
        </w:tc>
        <w:tc>
          <w:tcPr>
            <w:tcW w:w="3680" w:type="dxa"/>
            <w:tcBorders>
              <w:top w:val="nil"/>
              <w:left w:val="nil"/>
              <w:bottom w:val="single" w:sz="4" w:space="0" w:color="auto"/>
              <w:right w:val="single" w:sz="4" w:space="0" w:color="auto"/>
            </w:tcBorders>
            <w:shd w:val="clear" w:color="auto" w:fill="auto"/>
            <w:noWrap/>
            <w:vAlign w:val="bottom"/>
            <w:hideMark/>
          </w:tcPr>
          <w:p w14:paraId="035CB5B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BC_SS_BID[3:0]     </w:t>
            </w:r>
          </w:p>
        </w:tc>
        <w:tc>
          <w:tcPr>
            <w:tcW w:w="1540" w:type="dxa"/>
            <w:tcBorders>
              <w:top w:val="nil"/>
              <w:left w:val="nil"/>
              <w:bottom w:val="single" w:sz="4" w:space="0" w:color="auto"/>
              <w:right w:val="single" w:sz="4" w:space="0" w:color="auto"/>
            </w:tcBorders>
            <w:shd w:val="clear" w:color="auto" w:fill="auto"/>
            <w:noWrap/>
            <w:vAlign w:val="bottom"/>
            <w:hideMark/>
          </w:tcPr>
          <w:p w14:paraId="16B5124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0x03020100</w:t>
            </w:r>
          </w:p>
        </w:tc>
      </w:tr>
      <w:tr w:rsidR="00DC26B9" w:rsidRPr="00DC26B9" w14:paraId="47092F79" w14:textId="77777777" w:rsidTr="00AF5204">
        <w:trPr>
          <w:trHeight w:val="288"/>
        </w:trPr>
        <w:tc>
          <w:tcPr>
            <w:tcW w:w="940" w:type="dxa"/>
            <w:tcBorders>
              <w:top w:val="nil"/>
              <w:left w:val="single" w:sz="4" w:space="0" w:color="auto"/>
              <w:bottom w:val="single" w:sz="4" w:space="0" w:color="auto"/>
              <w:right w:val="single" w:sz="4" w:space="0" w:color="auto"/>
            </w:tcBorders>
            <w:shd w:val="clear" w:color="auto" w:fill="92D050"/>
            <w:noWrap/>
            <w:vAlign w:val="bottom"/>
            <w:hideMark/>
          </w:tcPr>
          <w:p w14:paraId="70C79EB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0x28   </w:t>
            </w:r>
          </w:p>
        </w:tc>
        <w:tc>
          <w:tcPr>
            <w:tcW w:w="1360" w:type="dxa"/>
            <w:tcBorders>
              <w:top w:val="nil"/>
              <w:left w:val="nil"/>
              <w:bottom w:val="single" w:sz="4" w:space="0" w:color="auto"/>
              <w:right w:val="single" w:sz="4" w:space="0" w:color="auto"/>
            </w:tcBorders>
            <w:shd w:val="clear" w:color="auto" w:fill="auto"/>
            <w:noWrap/>
            <w:vAlign w:val="bottom"/>
            <w:hideMark/>
          </w:tcPr>
          <w:p w14:paraId="351FB2A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[31:0] </w:t>
            </w:r>
          </w:p>
        </w:tc>
        <w:tc>
          <w:tcPr>
            <w:tcW w:w="3680" w:type="dxa"/>
            <w:tcBorders>
              <w:top w:val="nil"/>
              <w:left w:val="nil"/>
              <w:bottom w:val="single" w:sz="4" w:space="0" w:color="auto"/>
              <w:right w:val="single" w:sz="4" w:space="0" w:color="auto"/>
            </w:tcBorders>
            <w:shd w:val="clear" w:color="auto" w:fill="auto"/>
            <w:noWrap/>
            <w:vAlign w:val="bottom"/>
            <w:hideMark/>
          </w:tcPr>
          <w:p w14:paraId="1C15C67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BC_SS_BID[7:4]     </w:t>
            </w:r>
          </w:p>
        </w:tc>
        <w:tc>
          <w:tcPr>
            <w:tcW w:w="1540" w:type="dxa"/>
            <w:tcBorders>
              <w:top w:val="nil"/>
              <w:left w:val="nil"/>
              <w:bottom w:val="single" w:sz="4" w:space="0" w:color="auto"/>
              <w:right w:val="single" w:sz="4" w:space="0" w:color="auto"/>
            </w:tcBorders>
            <w:shd w:val="clear" w:color="auto" w:fill="auto"/>
            <w:noWrap/>
            <w:vAlign w:val="bottom"/>
            <w:hideMark/>
          </w:tcPr>
          <w:p w14:paraId="0A6B077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0x07060504</w:t>
            </w:r>
          </w:p>
        </w:tc>
      </w:tr>
      <w:tr w:rsidR="00DC26B9" w:rsidRPr="00DC26B9" w14:paraId="716F0A8D" w14:textId="77777777" w:rsidTr="00AF5204">
        <w:trPr>
          <w:trHeight w:val="288"/>
        </w:trPr>
        <w:tc>
          <w:tcPr>
            <w:tcW w:w="940" w:type="dxa"/>
            <w:tcBorders>
              <w:top w:val="nil"/>
              <w:left w:val="single" w:sz="4" w:space="0" w:color="auto"/>
              <w:bottom w:val="single" w:sz="4" w:space="0" w:color="auto"/>
              <w:right w:val="single" w:sz="4" w:space="0" w:color="auto"/>
            </w:tcBorders>
            <w:shd w:val="clear" w:color="auto" w:fill="FFFFFF" w:themeFill="background1"/>
            <w:noWrap/>
            <w:vAlign w:val="bottom"/>
            <w:hideMark/>
          </w:tcPr>
          <w:p w14:paraId="466F225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3085B80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3680" w:type="dxa"/>
            <w:tcBorders>
              <w:top w:val="nil"/>
              <w:left w:val="nil"/>
              <w:bottom w:val="single" w:sz="4" w:space="0" w:color="auto"/>
              <w:right w:val="single" w:sz="4" w:space="0" w:color="auto"/>
            </w:tcBorders>
            <w:shd w:val="clear" w:color="auto" w:fill="auto"/>
            <w:noWrap/>
            <w:vAlign w:val="bottom"/>
            <w:hideMark/>
          </w:tcPr>
          <w:p w14:paraId="14F1BC8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540" w:type="dxa"/>
            <w:tcBorders>
              <w:top w:val="nil"/>
              <w:left w:val="nil"/>
              <w:bottom w:val="single" w:sz="4" w:space="0" w:color="auto"/>
              <w:right w:val="single" w:sz="4" w:space="0" w:color="auto"/>
            </w:tcBorders>
            <w:shd w:val="clear" w:color="auto" w:fill="auto"/>
            <w:noWrap/>
            <w:vAlign w:val="bottom"/>
            <w:hideMark/>
          </w:tcPr>
          <w:p w14:paraId="18D9AA8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3D4976A5" w14:textId="77777777" w:rsidTr="00AF5204">
        <w:trPr>
          <w:trHeight w:val="288"/>
        </w:trPr>
        <w:tc>
          <w:tcPr>
            <w:tcW w:w="940" w:type="dxa"/>
            <w:tcBorders>
              <w:top w:val="nil"/>
              <w:left w:val="single" w:sz="4" w:space="0" w:color="auto"/>
              <w:bottom w:val="single" w:sz="4" w:space="0" w:color="auto"/>
              <w:right w:val="single" w:sz="4" w:space="0" w:color="auto"/>
            </w:tcBorders>
            <w:shd w:val="clear" w:color="auto" w:fill="92D050"/>
            <w:noWrap/>
            <w:vAlign w:val="bottom"/>
            <w:hideMark/>
          </w:tcPr>
          <w:p w14:paraId="4BF4AE7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0x29     </w:t>
            </w:r>
          </w:p>
        </w:tc>
        <w:tc>
          <w:tcPr>
            <w:tcW w:w="1360" w:type="dxa"/>
            <w:tcBorders>
              <w:top w:val="nil"/>
              <w:left w:val="nil"/>
              <w:bottom w:val="single" w:sz="4" w:space="0" w:color="auto"/>
              <w:right w:val="single" w:sz="4" w:space="0" w:color="auto"/>
            </w:tcBorders>
            <w:shd w:val="clear" w:color="auto" w:fill="auto"/>
            <w:noWrap/>
            <w:vAlign w:val="bottom"/>
            <w:hideMark/>
          </w:tcPr>
          <w:p w14:paraId="04D5228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[6:0]  </w:t>
            </w:r>
          </w:p>
        </w:tc>
        <w:tc>
          <w:tcPr>
            <w:tcW w:w="3680" w:type="dxa"/>
            <w:tcBorders>
              <w:top w:val="nil"/>
              <w:left w:val="nil"/>
              <w:bottom w:val="single" w:sz="4" w:space="0" w:color="auto"/>
              <w:right w:val="single" w:sz="4" w:space="0" w:color="auto"/>
            </w:tcBorders>
            <w:shd w:val="clear" w:color="auto" w:fill="auto"/>
            <w:noWrap/>
            <w:vAlign w:val="bottom"/>
            <w:hideMark/>
          </w:tcPr>
          <w:p w14:paraId="7F9B84F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PRACH_BID                </w:t>
            </w:r>
          </w:p>
        </w:tc>
        <w:tc>
          <w:tcPr>
            <w:tcW w:w="1540" w:type="dxa"/>
            <w:tcBorders>
              <w:top w:val="nil"/>
              <w:left w:val="nil"/>
              <w:bottom w:val="single" w:sz="4" w:space="0" w:color="auto"/>
              <w:right w:val="single" w:sz="4" w:space="0" w:color="auto"/>
            </w:tcBorders>
            <w:shd w:val="clear" w:color="auto" w:fill="auto"/>
            <w:noWrap/>
            <w:vAlign w:val="bottom"/>
            <w:hideMark/>
          </w:tcPr>
          <w:p w14:paraId="0C47E5D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7'd32</w:t>
            </w:r>
          </w:p>
        </w:tc>
      </w:tr>
      <w:tr w:rsidR="00DC26B9" w:rsidRPr="00DC26B9" w14:paraId="7D7ABC3A"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4659765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0x2A     </w:t>
            </w:r>
          </w:p>
        </w:tc>
        <w:tc>
          <w:tcPr>
            <w:tcW w:w="1360" w:type="dxa"/>
            <w:tcBorders>
              <w:top w:val="nil"/>
              <w:left w:val="nil"/>
              <w:bottom w:val="single" w:sz="4" w:space="0" w:color="auto"/>
              <w:right w:val="single" w:sz="4" w:space="0" w:color="auto"/>
            </w:tcBorders>
            <w:shd w:val="clear" w:color="auto" w:fill="auto"/>
            <w:noWrap/>
            <w:vAlign w:val="bottom"/>
            <w:hideMark/>
          </w:tcPr>
          <w:p w14:paraId="711E2F7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[2:0]  </w:t>
            </w:r>
          </w:p>
        </w:tc>
        <w:tc>
          <w:tcPr>
            <w:tcW w:w="3680" w:type="dxa"/>
            <w:tcBorders>
              <w:top w:val="nil"/>
              <w:left w:val="nil"/>
              <w:bottom w:val="single" w:sz="4" w:space="0" w:color="auto"/>
              <w:right w:val="single" w:sz="4" w:space="0" w:color="auto"/>
            </w:tcBorders>
            <w:shd w:val="clear" w:color="auto" w:fill="auto"/>
            <w:noWrap/>
            <w:vAlign w:val="bottom"/>
            <w:hideMark/>
          </w:tcPr>
          <w:p w14:paraId="2E0EC63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PRACH_BEAMER_OUT_LSHIFT  </w:t>
            </w:r>
          </w:p>
        </w:tc>
        <w:tc>
          <w:tcPr>
            <w:tcW w:w="1540" w:type="dxa"/>
            <w:tcBorders>
              <w:top w:val="nil"/>
              <w:left w:val="nil"/>
              <w:bottom w:val="single" w:sz="4" w:space="0" w:color="auto"/>
              <w:right w:val="single" w:sz="4" w:space="0" w:color="auto"/>
            </w:tcBorders>
            <w:shd w:val="clear" w:color="auto" w:fill="auto"/>
            <w:noWrap/>
            <w:vAlign w:val="bottom"/>
            <w:hideMark/>
          </w:tcPr>
          <w:p w14:paraId="07D7D10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3'd0</w:t>
            </w:r>
          </w:p>
        </w:tc>
      </w:tr>
      <w:tr w:rsidR="00DC26B9" w:rsidRPr="00DC26B9" w14:paraId="69C72CD7"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92D050"/>
            <w:noWrap/>
            <w:vAlign w:val="bottom"/>
            <w:hideMark/>
          </w:tcPr>
          <w:p w14:paraId="6893F03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360" w:type="dxa"/>
            <w:tcBorders>
              <w:top w:val="nil"/>
              <w:left w:val="nil"/>
              <w:bottom w:val="single" w:sz="4" w:space="0" w:color="auto"/>
              <w:right w:val="single" w:sz="4" w:space="0" w:color="auto"/>
            </w:tcBorders>
            <w:shd w:val="clear" w:color="auto" w:fill="auto"/>
            <w:noWrap/>
            <w:vAlign w:val="bottom"/>
            <w:hideMark/>
          </w:tcPr>
          <w:p w14:paraId="0E740EA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3680" w:type="dxa"/>
            <w:tcBorders>
              <w:top w:val="nil"/>
              <w:left w:val="nil"/>
              <w:bottom w:val="single" w:sz="4" w:space="0" w:color="auto"/>
              <w:right w:val="single" w:sz="4" w:space="0" w:color="auto"/>
            </w:tcBorders>
            <w:shd w:val="clear" w:color="auto" w:fill="auto"/>
            <w:noWrap/>
            <w:vAlign w:val="bottom"/>
            <w:hideMark/>
          </w:tcPr>
          <w:p w14:paraId="1563FDB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c>
          <w:tcPr>
            <w:tcW w:w="1540" w:type="dxa"/>
            <w:tcBorders>
              <w:top w:val="nil"/>
              <w:left w:val="nil"/>
              <w:bottom w:val="single" w:sz="4" w:space="0" w:color="auto"/>
              <w:right w:val="single" w:sz="4" w:space="0" w:color="auto"/>
            </w:tcBorders>
            <w:shd w:val="clear" w:color="auto" w:fill="auto"/>
            <w:noWrap/>
            <w:vAlign w:val="bottom"/>
            <w:hideMark/>
          </w:tcPr>
          <w:p w14:paraId="3809C49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423C7AEF" w14:textId="77777777" w:rsidTr="00DC26B9">
        <w:trPr>
          <w:trHeight w:val="288"/>
        </w:trPr>
        <w:tc>
          <w:tcPr>
            <w:tcW w:w="940" w:type="dxa"/>
            <w:tcBorders>
              <w:top w:val="nil"/>
              <w:left w:val="single" w:sz="4" w:space="0" w:color="auto"/>
              <w:bottom w:val="single" w:sz="4" w:space="0" w:color="auto"/>
              <w:right w:val="single" w:sz="4" w:space="0" w:color="auto"/>
            </w:tcBorders>
            <w:shd w:val="clear" w:color="000000" w:fill="FFC000"/>
            <w:noWrap/>
            <w:vAlign w:val="bottom"/>
            <w:hideMark/>
          </w:tcPr>
          <w:p w14:paraId="19103476" w14:textId="77777777" w:rsidR="00DC26B9" w:rsidRPr="00DC26B9" w:rsidRDefault="00DC26B9" w:rsidP="00DC26B9">
            <w:pPr>
              <w:spacing w:after="0" w:line="240" w:lineRule="auto"/>
              <w:jc w:val="center"/>
              <w:rPr>
                <w:rFonts w:ascii="Calibri" w:eastAsia="Times New Roman" w:hAnsi="Calibri" w:cs="Calibri"/>
                <w:b/>
                <w:bCs/>
                <w:color w:val="000000"/>
                <w:lang w:eastAsia="en-IN"/>
              </w:rPr>
            </w:pPr>
            <w:r w:rsidRPr="00DC26B9">
              <w:rPr>
                <w:rFonts w:ascii="Calibri" w:eastAsia="Times New Roman" w:hAnsi="Calibri" w:cs="Calibri"/>
                <w:b/>
                <w:bCs/>
                <w:color w:val="000000"/>
                <w:lang w:eastAsia="en-IN"/>
              </w:rPr>
              <w:lastRenderedPageBreak/>
              <w:t xml:space="preserve">          </w:t>
            </w:r>
          </w:p>
        </w:tc>
        <w:tc>
          <w:tcPr>
            <w:tcW w:w="1360" w:type="dxa"/>
            <w:tcBorders>
              <w:top w:val="nil"/>
              <w:left w:val="nil"/>
              <w:bottom w:val="single" w:sz="4" w:space="0" w:color="auto"/>
              <w:right w:val="single" w:sz="4" w:space="0" w:color="auto"/>
            </w:tcBorders>
            <w:shd w:val="clear" w:color="000000" w:fill="FFC000"/>
            <w:noWrap/>
            <w:vAlign w:val="bottom"/>
            <w:hideMark/>
          </w:tcPr>
          <w:p w14:paraId="1DB94C1D" w14:textId="77777777" w:rsidR="00DC26B9" w:rsidRPr="00DC26B9" w:rsidRDefault="00DC26B9" w:rsidP="00DC26B9">
            <w:pPr>
              <w:spacing w:after="0" w:line="240" w:lineRule="auto"/>
              <w:jc w:val="center"/>
              <w:rPr>
                <w:rFonts w:ascii="Calibri" w:eastAsia="Times New Roman" w:hAnsi="Calibri" w:cs="Calibri"/>
                <w:b/>
                <w:bCs/>
                <w:color w:val="000000"/>
                <w:lang w:eastAsia="en-IN"/>
              </w:rPr>
            </w:pPr>
            <w:r w:rsidRPr="00DC26B9">
              <w:rPr>
                <w:rFonts w:ascii="Calibri" w:eastAsia="Times New Roman" w:hAnsi="Calibri" w:cs="Calibri"/>
                <w:b/>
                <w:bCs/>
                <w:color w:val="000000"/>
                <w:lang w:eastAsia="en-IN"/>
              </w:rPr>
              <w:t xml:space="preserve">       </w:t>
            </w:r>
          </w:p>
        </w:tc>
        <w:tc>
          <w:tcPr>
            <w:tcW w:w="3680" w:type="dxa"/>
            <w:tcBorders>
              <w:top w:val="nil"/>
              <w:left w:val="nil"/>
              <w:bottom w:val="single" w:sz="4" w:space="0" w:color="auto"/>
              <w:right w:val="single" w:sz="4" w:space="0" w:color="auto"/>
            </w:tcBorders>
            <w:shd w:val="clear" w:color="000000" w:fill="FFC000"/>
            <w:noWrap/>
            <w:vAlign w:val="bottom"/>
            <w:hideMark/>
          </w:tcPr>
          <w:p w14:paraId="68A9C5AE" w14:textId="77777777" w:rsidR="00DC26B9" w:rsidRPr="00DC26B9" w:rsidRDefault="00DC26B9" w:rsidP="00DC26B9">
            <w:pPr>
              <w:spacing w:after="0" w:line="240" w:lineRule="auto"/>
              <w:jc w:val="center"/>
              <w:rPr>
                <w:rFonts w:ascii="Calibri" w:eastAsia="Times New Roman" w:hAnsi="Calibri" w:cs="Calibri"/>
                <w:b/>
                <w:bCs/>
                <w:color w:val="000000"/>
                <w:lang w:eastAsia="en-IN"/>
              </w:rPr>
            </w:pPr>
            <w:r w:rsidRPr="00DC26B9">
              <w:rPr>
                <w:rFonts w:ascii="Calibri" w:eastAsia="Times New Roman" w:hAnsi="Calibri" w:cs="Calibri"/>
                <w:b/>
                <w:bCs/>
                <w:color w:val="000000"/>
                <w:lang w:eastAsia="en-IN"/>
              </w:rPr>
              <w:t>SRS Related Registers</w:t>
            </w:r>
          </w:p>
        </w:tc>
        <w:tc>
          <w:tcPr>
            <w:tcW w:w="1540" w:type="dxa"/>
            <w:tcBorders>
              <w:top w:val="nil"/>
              <w:left w:val="nil"/>
              <w:bottom w:val="single" w:sz="4" w:space="0" w:color="auto"/>
              <w:right w:val="single" w:sz="4" w:space="0" w:color="auto"/>
            </w:tcBorders>
            <w:shd w:val="clear" w:color="000000" w:fill="FFC000"/>
            <w:noWrap/>
            <w:vAlign w:val="bottom"/>
            <w:hideMark/>
          </w:tcPr>
          <w:p w14:paraId="5411998C" w14:textId="77777777" w:rsidR="00DC26B9" w:rsidRPr="00DC26B9" w:rsidRDefault="00DC26B9" w:rsidP="00DC26B9">
            <w:pPr>
              <w:spacing w:after="0" w:line="240" w:lineRule="auto"/>
              <w:jc w:val="center"/>
              <w:rPr>
                <w:rFonts w:ascii="Calibri" w:eastAsia="Times New Roman" w:hAnsi="Calibri" w:cs="Calibri"/>
                <w:b/>
                <w:bCs/>
                <w:color w:val="000000"/>
                <w:lang w:eastAsia="en-IN"/>
              </w:rPr>
            </w:pPr>
            <w:r w:rsidRPr="00DC26B9">
              <w:rPr>
                <w:rFonts w:ascii="Calibri" w:eastAsia="Times New Roman" w:hAnsi="Calibri" w:cs="Calibri"/>
                <w:b/>
                <w:bCs/>
                <w:color w:val="000000"/>
                <w:lang w:eastAsia="en-IN"/>
              </w:rPr>
              <w:t> </w:t>
            </w:r>
          </w:p>
        </w:tc>
      </w:tr>
      <w:tr w:rsidR="00DC26B9" w:rsidRPr="00DC26B9" w14:paraId="63736033"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544EBF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0x50     </w:t>
            </w:r>
          </w:p>
        </w:tc>
        <w:tc>
          <w:tcPr>
            <w:tcW w:w="1360" w:type="dxa"/>
            <w:tcBorders>
              <w:top w:val="nil"/>
              <w:left w:val="nil"/>
              <w:bottom w:val="single" w:sz="4" w:space="0" w:color="auto"/>
              <w:right w:val="single" w:sz="4" w:space="0" w:color="auto"/>
            </w:tcBorders>
            <w:shd w:val="clear" w:color="auto" w:fill="auto"/>
            <w:noWrap/>
            <w:vAlign w:val="bottom"/>
            <w:hideMark/>
          </w:tcPr>
          <w:p w14:paraId="601CD44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[5:0]  </w:t>
            </w:r>
          </w:p>
        </w:tc>
        <w:tc>
          <w:tcPr>
            <w:tcW w:w="3680" w:type="dxa"/>
            <w:tcBorders>
              <w:top w:val="nil"/>
              <w:left w:val="nil"/>
              <w:bottom w:val="single" w:sz="4" w:space="0" w:color="auto"/>
              <w:right w:val="single" w:sz="4" w:space="0" w:color="auto"/>
            </w:tcBorders>
            <w:shd w:val="clear" w:color="auto" w:fill="auto"/>
            <w:noWrap/>
            <w:vAlign w:val="bottom"/>
            <w:hideMark/>
          </w:tcPr>
          <w:p w14:paraId="4D0832B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SRS_PROC_ANT_NUM         </w:t>
            </w:r>
          </w:p>
        </w:tc>
        <w:tc>
          <w:tcPr>
            <w:tcW w:w="1540" w:type="dxa"/>
            <w:tcBorders>
              <w:top w:val="nil"/>
              <w:left w:val="nil"/>
              <w:bottom w:val="single" w:sz="4" w:space="0" w:color="auto"/>
              <w:right w:val="single" w:sz="4" w:space="0" w:color="auto"/>
            </w:tcBorders>
            <w:shd w:val="clear" w:color="auto" w:fill="auto"/>
            <w:noWrap/>
            <w:vAlign w:val="bottom"/>
            <w:hideMark/>
          </w:tcPr>
          <w:p w14:paraId="4E8F1DB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6'd0</w:t>
            </w:r>
          </w:p>
        </w:tc>
      </w:tr>
      <w:tr w:rsidR="00DC26B9" w:rsidRPr="00DC26B9" w14:paraId="4F2985AB"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5C3E6E4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0x50     </w:t>
            </w:r>
          </w:p>
        </w:tc>
        <w:tc>
          <w:tcPr>
            <w:tcW w:w="1360" w:type="dxa"/>
            <w:tcBorders>
              <w:top w:val="nil"/>
              <w:left w:val="nil"/>
              <w:bottom w:val="single" w:sz="4" w:space="0" w:color="auto"/>
              <w:right w:val="single" w:sz="4" w:space="0" w:color="auto"/>
            </w:tcBorders>
            <w:shd w:val="clear" w:color="auto" w:fill="auto"/>
            <w:noWrap/>
            <w:vAlign w:val="bottom"/>
            <w:hideMark/>
          </w:tcPr>
          <w:p w14:paraId="6218726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[14:6] </w:t>
            </w:r>
          </w:p>
        </w:tc>
        <w:tc>
          <w:tcPr>
            <w:tcW w:w="3680" w:type="dxa"/>
            <w:tcBorders>
              <w:top w:val="nil"/>
              <w:left w:val="nil"/>
              <w:bottom w:val="single" w:sz="4" w:space="0" w:color="auto"/>
              <w:right w:val="single" w:sz="4" w:space="0" w:color="auto"/>
            </w:tcBorders>
            <w:shd w:val="clear" w:color="auto" w:fill="auto"/>
            <w:noWrap/>
            <w:vAlign w:val="bottom"/>
            <w:hideMark/>
          </w:tcPr>
          <w:p w14:paraId="5EE9BB7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SRS_PROC_SYM_NUM         </w:t>
            </w:r>
          </w:p>
        </w:tc>
        <w:tc>
          <w:tcPr>
            <w:tcW w:w="1540" w:type="dxa"/>
            <w:tcBorders>
              <w:top w:val="nil"/>
              <w:left w:val="nil"/>
              <w:bottom w:val="single" w:sz="4" w:space="0" w:color="auto"/>
              <w:right w:val="single" w:sz="4" w:space="0" w:color="auto"/>
            </w:tcBorders>
            <w:shd w:val="clear" w:color="auto" w:fill="auto"/>
            <w:noWrap/>
            <w:vAlign w:val="bottom"/>
            <w:hideMark/>
          </w:tcPr>
          <w:p w14:paraId="47CAEE6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9'd279</w:t>
            </w:r>
          </w:p>
        </w:tc>
      </w:tr>
      <w:tr w:rsidR="00DC26B9" w:rsidRPr="00DC26B9" w14:paraId="35298D5D"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6F9C23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0x50     </w:t>
            </w:r>
          </w:p>
        </w:tc>
        <w:tc>
          <w:tcPr>
            <w:tcW w:w="1360" w:type="dxa"/>
            <w:tcBorders>
              <w:top w:val="nil"/>
              <w:left w:val="nil"/>
              <w:bottom w:val="single" w:sz="4" w:space="0" w:color="auto"/>
              <w:right w:val="single" w:sz="4" w:space="0" w:color="auto"/>
            </w:tcBorders>
            <w:shd w:val="clear" w:color="auto" w:fill="auto"/>
            <w:noWrap/>
            <w:vAlign w:val="bottom"/>
            <w:hideMark/>
          </w:tcPr>
          <w:p w14:paraId="369BC02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[18:15]</w:t>
            </w:r>
          </w:p>
        </w:tc>
        <w:tc>
          <w:tcPr>
            <w:tcW w:w="3680" w:type="dxa"/>
            <w:tcBorders>
              <w:top w:val="nil"/>
              <w:left w:val="nil"/>
              <w:bottom w:val="single" w:sz="4" w:space="0" w:color="auto"/>
              <w:right w:val="single" w:sz="4" w:space="0" w:color="auto"/>
            </w:tcBorders>
            <w:shd w:val="clear" w:color="auto" w:fill="auto"/>
            <w:noWrap/>
            <w:vAlign w:val="bottom"/>
            <w:hideMark/>
          </w:tcPr>
          <w:p w14:paraId="102820D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ORAN_SUBFRAME_ID         </w:t>
            </w:r>
          </w:p>
        </w:tc>
        <w:tc>
          <w:tcPr>
            <w:tcW w:w="1540" w:type="dxa"/>
            <w:tcBorders>
              <w:top w:val="nil"/>
              <w:left w:val="nil"/>
              <w:bottom w:val="single" w:sz="4" w:space="0" w:color="auto"/>
              <w:right w:val="single" w:sz="4" w:space="0" w:color="auto"/>
            </w:tcBorders>
            <w:shd w:val="clear" w:color="auto" w:fill="auto"/>
            <w:noWrap/>
            <w:vAlign w:val="bottom"/>
            <w:hideMark/>
          </w:tcPr>
          <w:p w14:paraId="6E7FBAA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4'd9</w:t>
            </w:r>
          </w:p>
        </w:tc>
      </w:tr>
      <w:tr w:rsidR="00DC26B9" w:rsidRPr="00DC26B9" w14:paraId="4777B9E8"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1620EED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0x50     </w:t>
            </w:r>
          </w:p>
        </w:tc>
        <w:tc>
          <w:tcPr>
            <w:tcW w:w="1360" w:type="dxa"/>
            <w:tcBorders>
              <w:top w:val="nil"/>
              <w:left w:val="nil"/>
              <w:bottom w:val="single" w:sz="4" w:space="0" w:color="auto"/>
              <w:right w:val="single" w:sz="4" w:space="0" w:color="auto"/>
            </w:tcBorders>
            <w:shd w:val="clear" w:color="auto" w:fill="auto"/>
            <w:noWrap/>
            <w:vAlign w:val="bottom"/>
            <w:hideMark/>
          </w:tcPr>
          <w:p w14:paraId="0877A7F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[24:19]</w:t>
            </w:r>
          </w:p>
        </w:tc>
        <w:tc>
          <w:tcPr>
            <w:tcW w:w="3680" w:type="dxa"/>
            <w:tcBorders>
              <w:top w:val="nil"/>
              <w:left w:val="nil"/>
              <w:bottom w:val="single" w:sz="4" w:space="0" w:color="auto"/>
              <w:right w:val="single" w:sz="4" w:space="0" w:color="auto"/>
            </w:tcBorders>
            <w:shd w:val="clear" w:color="auto" w:fill="auto"/>
            <w:noWrap/>
            <w:vAlign w:val="bottom"/>
            <w:hideMark/>
          </w:tcPr>
          <w:p w14:paraId="7172895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ORAN_SLOT_ID             </w:t>
            </w:r>
          </w:p>
        </w:tc>
        <w:tc>
          <w:tcPr>
            <w:tcW w:w="1540" w:type="dxa"/>
            <w:tcBorders>
              <w:top w:val="nil"/>
              <w:left w:val="nil"/>
              <w:bottom w:val="single" w:sz="4" w:space="0" w:color="auto"/>
              <w:right w:val="single" w:sz="4" w:space="0" w:color="auto"/>
            </w:tcBorders>
            <w:shd w:val="clear" w:color="auto" w:fill="auto"/>
            <w:noWrap/>
            <w:vAlign w:val="bottom"/>
            <w:hideMark/>
          </w:tcPr>
          <w:p w14:paraId="520C933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6'd1</w:t>
            </w:r>
          </w:p>
        </w:tc>
      </w:tr>
      <w:tr w:rsidR="00DC26B9" w:rsidRPr="00DC26B9" w14:paraId="5000BF4B"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5723E3D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0x50     </w:t>
            </w:r>
          </w:p>
        </w:tc>
        <w:tc>
          <w:tcPr>
            <w:tcW w:w="1360" w:type="dxa"/>
            <w:tcBorders>
              <w:top w:val="nil"/>
              <w:left w:val="nil"/>
              <w:bottom w:val="single" w:sz="4" w:space="0" w:color="auto"/>
              <w:right w:val="single" w:sz="4" w:space="0" w:color="auto"/>
            </w:tcBorders>
            <w:shd w:val="clear" w:color="auto" w:fill="auto"/>
            <w:noWrap/>
            <w:vAlign w:val="bottom"/>
            <w:hideMark/>
          </w:tcPr>
          <w:p w14:paraId="16E8211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[30:25]</w:t>
            </w:r>
          </w:p>
        </w:tc>
        <w:tc>
          <w:tcPr>
            <w:tcW w:w="3680" w:type="dxa"/>
            <w:tcBorders>
              <w:top w:val="nil"/>
              <w:left w:val="nil"/>
              <w:bottom w:val="single" w:sz="4" w:space="0" w:color="auto"/>
              <w:right w:val="single" w:sz="4" w:space="0" w:color="auto"/>
            </w:tcBorders>
            <w:shd w:val="clear" w:color="auto" w:fill="auto"/>
            <w:noWrap/>
            <w:vAlign w:val="bottom"/>
            <w:hideMark/>
          </w:tcPr>
          <w:p w14:paraId="624A70D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ORAN_SYMB_ID             </w:t>
            </w:r>
          </w:p>
        </w:tc>
        <w:tc>
          <w:tcPr>
            <w:tcW w:w="1540" w:type="dxa"/>
            <w:tcBorders>
              <w:top w:val="nil"/>
              <w:left w:val="nil"/>
              <w:bottom w:val="single" w:sz="4" w:space="0" w:color="auto"/>
              <w:right w:val="single" w:sz="4" w:space="0" w:color="auto"/>
            </w:tcBorders>
            <w:shd w:val="clear" w:color="auto" w:fill="auto"/>
            <w:noWrap/>
            <w:vAlign w:val="bottom"/>
            <w:hideMark/>
          </w:tcPr>
          <w:p w14:paraId="5CD7706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6'd13</w:t>
            </w:r>
          </w:p>
        </w:tc>
      </w:tr>
      <w:tr w:rsidR="00DC26B9" w:rsidRPr="00DC26B9" w14:paraId="0D02F0FB"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7B774D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640A38B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3680" w:type="dxa"/>
            <w:tcBorders>
              <w:top w:val="nil"/>
              <w:left w:val="nil"/>
              <w:bottom w:val="single" w:sz="4" w:space="0" w:color="auto"/>
              <w:right w:val="single" w:sz="4" w:space="0" w:color="auto"/>
            </w:tcBorders>
            <w:shd w:val="clear" w:color="auto" w:fill="auto"/>
            <w:noWrap/>
            <w:vAlign w:val="bottom"/>
            <w:hideMark/>
          </w:tcPr>
          <w:p w14:paraId="772EB1C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540" w:type="dxa"/>
            <w:tcBorders>
              <w:top w:val="nil"/>
              <w:left w:val="nil"/>
              <w:bottom w:val="single" w:sz="4" w:space="0" w:color="auto"/>
              <w:right w:val="single" w:sz="4" w:space="0" w:color="auto"/>
            </w:tcBorders>
            <w:shd w:val="clear" w:color="auto" w:fill="auto"/>
            <w:noWrap/>
            <w:vAlign w:val="bottom"/>
            <w:hideMark/>
          </w:tcPr>
          <w:p w14:paraId="5567DFD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1B569E08"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4E397A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0x51     </w:t>
            </w:r>
          </w:p>
        </w:tc>
        <w:tc>
          <w:tcPr>
            <w:tcW w:w="1360" w:type="dxa"/>
            <w:tcBorders>
              <w:top w:val="nil"/>
              <w:left w:val="nil"/>
              <w:bottom w:val="single" w:sz="4" w:space="0" w:color="auto"/>
              <w:right w:val="single" w:sz="4" w:space="0" w:color="auto"/>
            </w:tcBorders>
            <w:shd w:val="clear" w:color="auto" w:fill="auto"/>
            <w:noWrap/>
            <w:vAlign w:val="bottom"/>
            <w:hideMark/>
          </w:tcPr>
          <w:p w14:paraId="6A3E1D5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[11:0] </w:t>
            </w:r>
          </w:p>
        </w:tc>
        <w:tc>
          <w:tcPr>
            <w:tcW w:w="3680" w:type="dxa"/>
            <w:tcBorders>
              <w:top w:val="nil"/>
              <w:left w:val="nil"/>
              <w:bottom w:val="single" w:sz="4" w:space="0" w:color="auto"/>
              <w:right w:val="single" w:sz="4" w:space="0" w:color="auto"/>
            </w:tcBorders>
            <w:shd w:val="clear" w:color="auto" w:fill="auto"/>
            <w:noWrap/>
            <w:vAlign w:val="bottom"/>
            <w:hideMark/>
          </w:tcPr>
          <w:p w14:paraId="6BF952F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ORAN_SECTION_ID          </w:t>
            </w:r>
          </w:p>
        </w:tc>
        <w:tc>
          <w:tcPr>
            <w:tcW w:w="1540" w:type="dxa"/>
            <w:tcBorders>
              <w:top w:val="nil"/>
              <w:left w:val="nil"/>
              <w:bottom w:val="single" w:sz="4" w:space="0" w:color="auto"/>
              <w:right w:val="single" w:sz="4" w:space="0" w:color="auto"/>
            </w:tcBorders>
            <w:shd w:val="clear" w:color="auto" w:fill="auto"/>
            <w:noWrap/>
            <w:vAlign w:val="bottom"/>
            <w:hideMark/>
          </w:tcPr>
          <w:p w14:paraId="56F1F52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12'd0</w:t>
            </w:r>
          </w:p>
        </w:tc>
      </w:tr>
      <w:tr w:rsidR="00DC26B9" w:rsidRPr="00DC26B9" w14:paraId="5597F80D"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64F9499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0x51     </w:t>
            </w:r>
          </w:p>
        </w:tc>
        <w:tc>
          <w:tcPr>
            <w:tcW w:w="1360" w:type="dxa"/>
            <w:tcBorders>
              <w:top w:val="nil"/>
              <w:left w:val="nil"/>
              <w:bottom w:val="single" w:sz="4" w:space="0" w:color="auto"/>
              <w:right w:val="single" w:sz="4" w:space="0" w:color="auto"/>
            </w:tcBorders>
            <w:shd w:val="clear" w:color="auto" w:fill="auto"/>
            <w:noWrap/>
            <w:vAlign w:val="bottom"/>
            <w:hideMark/>
          </w:tcPr>
          <w:p w14:paraId="4A89C20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[15:12]</w:t>
            </w:r>
          </w:p>
        </w:tc>
        <w:tc>
          <w:tcPr>
            <w:tcW w:w="3680" w:type="dxa"/>
            <w:tcBorders>
              <w:top w:val="nil"/>
              <w:left w:val="nil"/>
              <w:bottom w:val="single" w:sz="4" w:space="0" w:color="auto"/>
              <w:right w:val="single" w:sz="4" w:space="0" w:color="auto"/>
            </w:tcBorders>
            <w:shd w:val="clear" w:color="auto" w:fill="auto"/>
            <w:noWrap/>
            <w:vAlign w:val="bottom"/>
            <w:hideMark/>
          </w:tcPr>
          <w:p w14:paraId="21E691D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ORAN_FILTER_INDEX        </w:t>
            </w:r>
          </w:p>
        </w:tc>
        <w:tc>
          <w:tcPr>
            <w:tcW w:w="1540" w:type="dxa"/>
            <w:tcBorders>
              <w:top w:val="nil"/>
              <w:left w:val="nil"/>
              <w:bottom w:val="single" w:sz="4" w:space="0" w:color="auto"/>
              <w:right w:val="single" w:sz="4" w:space="0" w:color="auto"/>
            </w:tcBorders>
            <w:shd w:val="clear" w:color="auto" w:fill="auto"/>
            <w:noWrap/>
            <w:vAlign w:val="bottom"/>
            <w:hideMark/>
          </w:tcPr>
          <w:p w14:paraId="2576B20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4'd0</w:t>
            </w:r>
          </w:p>
        </w:tc>
      </w:tr>
      <w:tr w:rsidR="00DC26B9" w:rsidRPr="00DC26B9" w14:paraId="362442F0"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213F83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0x51     </w:t>
            </w:r>
          </w:p>
        </w:tc>
        <w:tc>
          <w:tcPr>
            <w:tcW w:w="1360" w:type="dxa"/>
            <w:tcBorders>
              <w:top w:val="nil"/>
              <w:left w:val="nil"/>
              <w:bottom w:val="single" w:sz="4" w:space="0" w:color="auto"/>
              <w:right w:val="single" w:sz="4" w:space="0" w:color="auto"/>
            </w:tcBorders>
            <w:shd w:val="clear" w:color="auto" w:fill="auto"/>
            <w:noWrap/>
            <w:vAlign w:val="bottom"/>
            <w:hideMark/>
          </w:tcPr>
          <w:p w14:paraId="1325581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[18:16]</w:t>
            </w:r>
          </w:p>
        </w:tc>
        <w:tc>
          <w:tcPr>
            <w:tcW w:w="3680" w:type="dxa"/>
            <w:tcBorders>
              <w:top w:val="nil"/>
              <w:left w:val="nil"/>
              <w:bottom w:val="single" w:sz="4" w:space="0" w:color="auto"/>
              <w:right w:val="single" w:sz="4" w:space="0" w:color="auto"/>
            </w:tcBorders>
            <w:shd w:val="clear" w:color="auto" w:fill="auto"/>
            <w:noWrap/>
            <w:vAlign w:val="bottom"/>
            <w:hideMark/>
          </w:tcPr>
          <w:p w14:paraId="1AB1B14B"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ORAN_PAYLOAD_VERSION     </w:t>
            </w:r>
          </w:p>
        </w:tc>
        <w:tc>
          <w:tcPr>
            <w:tcW w:w="1540" w:type="dxa"/>
            <w:tcBorders>
              <w:top w:val="nil"/>
              <w:left w:val="nil"/>
              <w:bottom w:val="single" w:sz="4" w:space="0" w:color="auto"/>
              <w:right w:val="single" w:sz="4" w:space="0" w:color="auto"/>
            </w:tcBorders>
            <w:shd w:val="clear" w:color="auto" w:fill="auto"/>
            <w:noWrap/>
            <w:vAlign w:val="bottom"/>
            <w:hideMark/>
          </w:tcPr>
          <w:p w14:paraId="2DEB478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3'd0</w:t>
            </w:r>
          </w:p>
        </w:tc>
      </w:tr>
      <w:tr w:rsidR="00DC26B9" w:rsidRPr="00DC26B9" w14:paraId="42ADB38C"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828C7C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0x51     </w:t>
            </w:r>
          </w:p>
        </w:tc>
        <w:tc>
          <w:tcPr>
            <w:tcW w:w="1360" w:type="dxa"/>
            <w:tcBorders>
              <w:top w:val="nil"/>
              <w:left w:val="nil"/>
              <w:bottom w:val="single" w:sz="4" w:space="0" w:color="auto"/>
              <w:right w:val="single" w:sz="4" w:space="0" w:color="auto"/>
            </w:tcBorders>
            <w:shd w:val="clear" w:color="auto" w:fill="auto"/>
            <w:noWrap/>
            <w:vAlign w:val="bottom"/>
            <w:hideMark/>
          </w:tcPr>
          <w:p w14:paraId="3F8602C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[19:19]</w:t>
            </w:r>
          </w:p>
        </w:tc>
        <w:tc>
          <w:tcPr>
            <w:tcW w:w="3680" w:type="dxa"/>
            <w:tcBorders>
              <w:top w:val="nil"/>
              <w:left w:val="nil"/>
              <w:bottom w:val="single" w:sz="4" w:space="0" w:color="auto"/>
              <w:right w:val="single" w:sz="4" w:space="0" w:color="auto"/>
            </w:tcBorders>
            <w:shd w:val="clear" w:color="auto" w:fill="auto"/>
            <w:noWrap/>
            <w:vAlign w:val="bottom"/>
            <w:hideMark/>
          </w:tcPr>
          <w:p w14:paraId="1325571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ORAN_DATA_DIRECTION      </w:t>
            </w:r>
          </w:p>
        </w:tc>
        <w:tc>
          <w:tcPr>
            <w:tcW w:w="1540" w:type="dxa"/>
            <w:tcBorders>
              <w:top w:val="nil"/>
              <w:left w:val="nil"/>
              <w:bottom w:val="single" w:sz="4" w:space="0" w:color="auto"/>
              <w:right w:val="single" w:sz="4" w:space="0" w:color="auto"/>
            </w:tcBorders>
            <w:shd w:val="clear" w:color="auto" w:fill="auto"/>
            <w:noWrap/>
            <w:vAlign w:val="bottom"/>
            <w:hideMark/>
          </w:tcPr>
          <w:p w14:paraId="1A8A320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1'd0</w:t>
            </w:r>
          </w:p>
        </w:tc>
      </w:tr>
      <w:tr w:rsidR="00DC26B9" w:rsidRPr="00DC26B9" w14:paraId="0A3746A8"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1CCDD18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0x51     </w:t>
            </w:r>
          </w:p>
        </w:tc>
        <w:tc>
          <w:tcPr>
            <w:tcW w:w="1360" w:type="dxa"/>
            <w:tcBorders>
              <w:top w:val="nil"/>
              <w:left w:val="nil"/>
              <w:bottom w:val="single" w:sz="4" w:space="0" w:color="auto"/>
              <w:right w:val="single" w:sz="4" w:space="0" w:color="auto"/>
            </w:tcBorders>
            <w:shd w:val="clear" w:color="auto" w:fill="auto"/>
            <w:noWrap/>
            <w:vAlign w:val="bottom"/>
            <w:hideMark/>
          </w:tcPr>
          <w:p w14:paraId="1EEB454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[21:20]</w:t>
            </w:r>
          </w:p>
        </w:tc>
        <w:tc>
          <w:tcPr>
            <w:tcW w:w="3680" w:type="dxa"/>
            <w:tcBorders>
              <w:top w:val="nil"/>
              <w:left w:val="nil"/>
              <w:bottom w:val="single" w:sz="4" w:space="0" w:color="auto"/>
              <w:right w:val="single" w:sz="4" w:space="0" w:color="auto"/>
            </w:tcBorders>
            <w:shd w:val="clear" w:color="auto" w:fill="auto"/>
            <w:noWrap/>
            <w:vAlign w:val="bottom"/>
            <w:hideMark/>
          </w:tcPr>
          <w:p w14:paraId="42CDF24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ORAN_ORAN_RB             </w:t>
            </w:r>
          </w:p>
        </w:tc>
        <w:tc>
          <w:tcPr>
            <w:tcW w:w="1540" w:type="dxa"/>
            <w:tcBorders>
              <w:top w:val="nil"/>
              <w:left w:val="nil"/>
              <w:bottom w:val="single" w:sz="4" w:space="0" w:color="auto"/>
              <w:right w:val="single" w:sz="4" w:space="0" w:color="auto"/>
            </w:tcBorders>
            <w:shd w:val="clear" w:color="auto" w:fill="auto"/>
            <w:noWrap/>
            <w:vAlign w:val="bottom"/>
            <w:hideMark/>
          </w:tcPr>
          <w:p w14:paraId="71D4C28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2'd0</w:t>
            </w:r>
          </w:p>
        </w:tc>
      </w:tr>
      <w:tr w:rsidR="00DC26B9" w:rsidRPr="00DC26B9" w14:paraId="04E219CC"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59E428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0x51     </w:t>
            </w:r>
          </w:p>
        </w:tc>
        <w:tc>
          <w:tcPr>
            <w:tcW w:w="1360" w:type="dxa"/>
            <w:tcBorders>
              <w:top w:val="nil"/>
              <w:left w:val="nil"/>
              <w:bottom w:val="single" w:sz="4" w:space="0" w:color="auto"/>
              <w:right w:val="single" w:sz="4" w:space="0" w:color="auto"/>
            </w:tcBorders>
            <w:shd w:val="clear" w:color="auto" w:fill="auto"/>
            <w:noWrap/>
            <w:vAlign w:val="bottom"/>
            <w:hideMark/>
          </w:tcPr>
          <w:p w14:paraId="236AB79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[22:22]</w:t>
            </w:r>
          </w:p>
        </w:tc>
        <w:tc>
          <w:tcPr>
            <w:tcW w:w="3680" w:type="dxa"/>
            <w:tcBorders>
              <w:top w:val="nil"/>
              <w:left w:val="nil"/>
              <w:bottom w:val="single" w:sz="4" w:space="0" w:color="auto"/>
              <w:right w:val="single" w:sz="4" w:space="0" w:color="auto"/>
            </w:tcBorders>
            <w:shd w:val="clear" w:color="auto" w:fill="auto"/>
            <w:noWrap/>
            <w:vAlign w:val="bottom"/>
            <w:hideMark/>
          </w:tcPr>
          <w:p w14:paraId="5011FC7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ORAN_ORAN_SYM_INC        </w:t>
            </w:r>
          </w:p>
        </w:tc>
        <w:tc>
          <w:tcPr>
            <w:tcW w:w="1540" w:type="dxa"/>
            <w:tcBorders>
              <w:top w:val="nil"/>
              <w:left w:val="nil"/>
              <w:bottom w:val="single" w:sz="4" w:space="0" w:color="auto"/>
              <w:right w:val="single" w:sz="4" w:space="0" w:color="auto"/>
            </w:tcBorders>
            <w:shd w:val="clear" w:color="auto" w:fill="auto"/>
            <w:noWrap/>
            <w:vAlign w:val="bottom"/>
            <w:hideMark/>
          </w:tcPr>
          <w:p w14:paraId="5D0E33B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1'd0</w:t>
            </w:r>
          </w:p>
        </w:tc>
      </w:tr>
      <w:tr w:rsidR="00DC26B9" w:rsidRPr="00DC26B9" w14:paraId="230477FB"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1044A5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4CA43A3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3680" w:type="dxa"/>
            <w:tcBorders>
              <w:top w:val="nil"/>
              <w:left w:val="nil"/>
              <w:bottom w:val="single" w:sz="4" w:space="0" w:color="auto"/>
              <w:right w:val="single" w:sz="4" w:space="0" w:color="auto"/>
            </w:tcBorders>
            <w:shd w:val="clear" w:color="auto" w:fill="auto"/>
            <w:noWrap/>
            <w:vAlign w:val="bottom"/>
            <w:hideMark/>
          </w:tcPr>
          <w:p w14:paraId="535AA87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540" w:type="dxa"/>
            <w:tcBorders>
              <w:top w:val="nil"/>
              <w:left w:val="nil"/>
              <w:bottom w:val="single" w:sz="4" w:space="0" w:color="auto"/>
              <w:right w:val="single" w:sz="4" w:space="0" w:color="auto"/>
            </w:tcBorders>
            <w:shd w:val="clear" w:color="auto" w:fill="auto"/>
            <w:noWrap/>
            <w:vAlign w:val="bottom"/>
            <w:hideMark/>
          </w:tcPr>
          <w:p w14:paraId="57FD146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01FF6392"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D7B936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0x52     </w:t>
            </w:r>
          </w:p>
        </w:tc>
        <w:tc>
          <w:tcPr>
            <w:tcW w:w="1360" w:type="dxa"/>
            <w:tcBorders>
              <w:top w:val="nil"/>
              <w:left w:val="nil"/>
              <w:bottom w:val="single" w:sz="4" w:space="0" w:color="auto"/>
              <w:right w:val="single" w:sz="4" w:space="0" w:color="auto"/>
            </w:tcBorders>
            <w:shd w:val="clear" w:color="auto" w:fill="auto"/>
            <w:noWrap/>
            <w:vAlign w:val="bottom"/>
            <w:hideMark/>
          </w:tcPr>
          <w:p w14:paraId="08D1B6C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[7:0]  </w:t>
            </w:r>
          </w:p>
        </w:tc>
        <w:tc>
          <w:tcPr>
            <w:tcW w:w="3680" w:type="dxa"/>
            <w:tcBorders>
              <w:top w:val="nil"/>
              <w:left w:val="nil"/>
              <w:bottom w:val="single" w:sz="4" w:space="0" w:color="auto"/>
              <w:right w:val="single" w:sz="4" w:space="0" w:color="auto"/>
            </w:tcBorders>
            <w:shd w:val="clear" w:color="auto" w:fill="auto"/>
            <w:noWrap/>
            <w:vAlign w:val="bottom"/>
            <w:hideMark/>
          </w:tcPr>
          <w:p w14:paraId="705C9460"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SRS_PROC_PRB_NUM         </w:t>
            </w:r>
          </w:p>
        </w:tc>
        <w:tc>
          <w:tcPr>
            <w:tcW w:w="1540" w:type="dxa"/>
            <w:tcBorders>
              <w:top w:val="nil"/>
              <w:left w:val="nil"/>
              <w:bottom w:val="single" w:sz="4" w:space="0" w:color="auto"/>
              <w:right w:val="single" w:sz="4" w:space="0" w:color="auto"/>
            </w:tcBorders>
            <w:shd w:val="clear" w:color="auto" w:fill="auto"/>
            <w:noWrap/>
            <w:vAlign w:val="bottom"/>
            <w:hideMark/>
          </w:tcPr>
          <w:p w14:paraId="2AB522A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8'd255</w:t>
            </w:r>
          </w:p>
        </w:tc>
      </w:tr>
      <w:tr w:rsidR="00DC26B9" w:rsidRPr="00DC26B9" w14:paraId="2550CC85"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D9B980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0x52     </w:t>
            </w:r>
          </w:p>
        </w:tc>
        <w:tc>
          <w:tcPr>
            <w:tcW w:w="1360" w:type="dxa"/>
            <w:tcBorders>
              <w:top w:val="nil"/>
              <w:left w:val="nil"/>
              <w:bottom w:val="single" w:sz="4" w:space="0" w:color="auto"/>
              <w:right w:val="single" w:sz="4" w:space="0" w:color="auto"/>
            </w:tcBorders>
            <w:shd w:val="clear" w:color="auto" w:fill="auto"/>
            <w:noWrap/>
            <w:vAlign w:val="bottom"/>
            <w:hideMark/>
          </w:tcPr>
          <w:p w14:paraId="1524230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[15:8] </w:t>
            </w:r>
          </w:p>
        </w:tc>
        <w:tc>
          <w:tcPr>
            <w:tcW w:w="3680" w:type="dxa"/>
            <w:tcBorders>
              <w:top w:val="nil"/>
              <w:left w:val="nil"/>
              <w:bottom w:val="single" w:sz="4" w:space="0" w:color="auto"/>
              <w:right w:val="single" w:sz="4" w:space="0" w:color="auto"/>
            </w:tcBorders>
            <w:shd w:val="clear" w:color="auto" w:fill="auto"/>
            <w:noWrap/>
            <w:vAlign w:val="bottom"/>
            <w:hideMark/>
          </w:tcPr>
          <w:p w14:paraId="2660B64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SRS_PROC_PRB_NUM_LAST    </w:t>
            </w:r>
          </w:p>
        </w:tc>
        <w:tc>
          <w:tcPr>
            <w:tcW w:w="1540" w:type="dxa"/>
            <w:tcBorders>
              <w:top w:val="nil"/>
              <w:left w:val="nil"/>
              <w:bottom w:val="single" w:sz="4" w:space="0" w:color="auto"/>
              <w:right w:val="single" w:sz="4" w:space="0" w:color="auto"/>
            </w:tcBorders>
            <w:shd w:val="clear" w:color="auto" w:fill="auto"/>
            <w:noWrap/>
            <w:vAlign w:val="bottom"/>
            <w:hideMark/>
          </w:tcPr>
          <w:p w14:paraId="673CDF5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8'd18</w:t>
            </w:r>
          </w:p>
        </w:tc>
      </w:tr>
      <w:tr w:rsidR="00DC26B9" w:rsidRPr="00DC26B9" w14:paraId="0BC856A9"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27C2E1D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0x52     </w:t>
            </w:r>
          </w:p>
        </w:tc>
        <w:tc>
          <w:tcPr>
            <w:tcW w:w="1360" w:type="dxa"/>
            <w:tcBorders>
              <w:top w:val="nil"/>
              <w:left w:val="nil"/>
              <w:bottom w:val="single" w:sz="4" w:space="0" w:color="auto"/>
              <w:right w:val="single" w:sz="4" w:space="0" w:color="auto"/>
            </w:tcBorders>
            <w:shd w:val="clear" w:color="auto" w:fill="auto"/>
            <w:noWrap/>
            <w:vAlign w:val="bottom"/>
            <w:hideMark/>
          </w:tcPr>
          <w:p w14:paraId="7A5E883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[19:16]</w:t>
            </w:r>
          </w:p>
        </w:tc>
        <w:tc>
          <w:tcPr>
            <w:tcW w:w="3680" w:type="dxa"/>
            <w:tcBorders>
              <w:top w:val="nil"/>
              <w:left w:val="nil"/>
              <w:bottom w:val="single" w:sz="4" w:space="0" w:color="auto"/>
              <w:right w:val="single" w:sz="4" w:space="0" w:color="auto"/>
            </w:tcBorders>
            <w:shd w:val="clear" w:color="auto" w:fill="auto"/>
            <w:noWrap/>
            <w:vAlign w:val="bottom"/>
            <w:hideMark/>
          </w:tcPr>
          <w:p w14:paraId="179C65AC"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SRS_PROC_ETH_PACKET_NUM  </w:t>
            </w:r>
          </w:p>
        </w:tc>
        <w:tc>
          <w:tcPr>
            <w:tcW w:w="1540" w:type="dxa"/>
            <w:tcBorders>
              <w:top w:val="nil"/>
              <w:left w:val="nil"/>
              <w:bottom w:val="single" w:sz="4" w:space="0" w:color="auto"/>
              <w:right w:val="single" w:sz="4" w:space="0" w:color="auto"/>
            </w:tcBorders>
            <w:shd w:val="clear" w:color="auto" w:fill="auto"/>
            <w:noWrap/>
            <w:vAlign w:val="bottom"/>
            <w:hideMark/>
          </w:tcPr>
          <w:p w14:paraId="65F53A3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4'd2</w:t>
            </w:r>
          </w:p>
        </w:tc>
      </w:tr>
      <w:tr w:rsidR="00DC26B9" w:rsidRPr="00DC26B9" w14:paraId="420619A6"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1FB147B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6F192BC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3680" w:type="dxa"/>
            <w:tcBorders>
              <w:top w:val="nil"/>
              <w:left w:val="nil"/>
              <w:bottom w:val="single" w:sz="4" w:space="0" w:color="auto"/>
              <w:right w:val="single" w:sz="4" w:space="0" w:color="auto"/>
            </w:tcBorders>
            <w:shd w:val="clear" w:color="auto" w:fill="auto"/>
            <w:noWrap/>
            <w:vAlign w:val="bottom"/>
            <w:hideMark/>
          </w:tcPr>
          <w:p w14:paraId="33B0FAC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540" w:type="dxa"/>
            <w:tcBorders>
              <w:top w:val="nil"/>
              <w:left w:val="nil"/>
              <w:bottom w:val="single" w:sz="4" w:space="0" w:color="auto"/>
              <w:right w:val="single" w:sz="4" w:space="0" w:color="auto"/>
            </w:tcBorders>
            <w:shd w:val="clear" w:color="auto" w:fill="auto"/>
            <w:noWrap/>
            <w:vAlign w:val="bottom"/>
            <w:hideMark/>
          </w:tcPr>
          <w:p w14:paraId="2792B3BD"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7A1B77EE"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F12D3C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0x53     </w:t>
            </w:r>
          </w:p>
        </w:tc>
        <w:tc>
          <w:tcPr>
            <w:tcW w:w="1360" w:type="dxa"/>
            <w:tcBorders>
              <w:top w:val="nil"/>
              <w:left w:val="nil"/>
              <w:bottom w:val="single" w:sz="4" w:space="0" w:color="auto"/>
              <w:right w:val="single" w:sz="4" w:space="0" w:color="auto"/>
            </w:tcBorders>
            <w:shd w:val="clear" w:color="auto" w:fill="auto"/>
            <w:noWrap/>
            <w:vAlign w:val="bottom"/>
            <w:hideMark/>
          </w:tcPr>
          <w:p w14:paraId="1053C819"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[12:0] </w:t>
            </w:r>
          </w:p>
        </w:tc>
        <w:tc>
          <w:tcPr>
            <w:tcW w:w="3680" w:type="dxa"/>
            <w:tcBorders>
              <w:top w:val="nil"/>
              <w:left w:val="nil"/>
              <w:bottom w:val="single" w:sz="4" w:space="0" w:color="auto"/>
              <w:right w:val="single" w:sz="4" w:space="0" w:color="auto"/>
            </w:tcBorders>
            <w:shd w:val="clear" w:color="auto" w:fill="auto"/>
            <w:noWrap/>
            <w:vAlign w:val="bottom"/>
            <w:hideMark/>
          </w:tcPr>
          <w:p w14:paraId="7930272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SRS_PROC_DATA_LENGTH     </w:t>
            </w:r>
          </w:p>
        </w:tc>
        <w:tc>
          <w:tcPr>
            <w:tcW w:w="1540" w:type="dxa"/>
            <w:tcBorders>
              <w:top w:val="nil"/>
              <w:left w:val="nil"/>
              <w:bottom w:val="single" w:sz="4" w:space="0" w:color="auto"/>
              <w:right w:val="single" w:sz="4" w:space="0" w:color="auto"/>
            </w:tcBorders>
            <w:shd w:val="clear" w:color="auto" w:fill="auto"/>
            <w:noWrap/>
            <w:vAlign w:val="bottom"/>
            <w:hideMark/>
          </w:tcPr>
          <w:p w14:paraId="475A9BE5"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13'd7148</w:t>
            </w:r>
          </w:p>
        </w:tc>
      </w:tr>
      <w:tr w:rsidR="00DC26B9" w:rsidRPr="00DC26B9" w14:paraId="2B431D70"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AD4DA34"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0x53     </w:t>
            </w:r>
          </w:p>
        </w:tc>
        <w:tc>
          <w:tcPr>
            <w:tcW w:w="1360" w:type="dxa"/>
            <w:tcBorders>
              <w:top w:val="nil"/>
              <w:left w:val="nil"/>
              <w:bottom w:val="single" w:sz="4" w:space="0" w:color="auto"/>
              <w:right w:val="single" w:sz="4" w:space="0" w:color="auto"/>
            </w:tcBorders>
            <w:shd w:val="clear" w:color="auto" w:fill="auto"/>
            <w:noWrap/>
            <w:vAlign w:val="bottom"/>
            <w:hideMark/>
          </w:tcPr>
          <w:p w14:paraId="22C3B05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[25:13]</w:t>
            </w:r>
          </w:p>
        </w:tc>
        <w:tc>
          <w:tcPr>
            <w:tcW w:w="3680" w:type="dxa"/>
            <w:tcBorders>
              <w:top w:val="nil"/>
              <w:left w:val="nil"/>
              <w:bottom w:val="single" w:sz="4" w:space="0" w:color="auto"/>
              <w:right w:val="single" w:sz="4" w:space="0" w:color="auto"/>
            </w:tcBorders>
            <w:shd w:val="clear" w:color="auto" w:fill="auto"/>
            <w:noWrap/>
            <w:vAlign w:val="bottom"/>
            <w:hideMark/>
          </w:tcPr>
          <w:p w14:paraId="4851D7D2"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SRS_PROC_DATA_LENGTH_LAST</w:t>
            </w:r>
          </w:p>
        </w:tc>
        <w:tc>
          <w:tcPr>
            <w:tcW w:w="1540" w:type="dxa"/>
            <w:tcBorders>
              <w:top w:val="nil"/>
              <w:left w:val="nil"/>
              <w:bottom w:val="single" w:sz="4" w:space="0" w:color="auto"/>
              <w:right w:val="single" w:sz="4" w:space="0" w:color="auto"/>
            </w:tcBorders>
            <w:shd w:val="clear" w:color="auto" w:fill="auto"/>
            <w:noWrap/>
            <w:vAlign w:val="bottom"/>
            <w:hideMark/>
          </w:tcPr>
          <w:p w14:paraId="06D16CAF"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13'd512</w:t>
            </w:r>
          </w:p>
        </w:tc>
      </w:tr>
      <w:tr w:rsidR="00DC26B9" w:rsidRPr="00DC26B9" w14:paraId="1A9CDF6A"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8CD1D7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360" w:type="dxa"/>
            <w:tcBorders>
              <w:top w:val="nil"/>
              <w:left w:val="nil"/>
              <w:bottom w:val="single" w:sz="4" w:space="0" w:color="auto"/>
              <w:right w:val="single" w:sz="4" w:space="0" w:color="auto"/>
            </w:tcBorders>
            <w:shd w:val="clear" w:color="auto" w:fill="auto"/>
            <w:noWrap/>
            <w:vAlign w:val="bottom"/>
            <w:hideMark/>
          </w:tcPr>
          <w:p w14:paraId="7FEF440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3680" w:type="dxa"/>
            <w:tcBorders>
              <w:top w:val="nil"/>
              <w:left w:val="nil"/>
              <w:bottom w:val="single" w:sz="4" w:space="0" w:color="auto"/>
              <w:right w:val="single" w:sz="4" w:space="0" w:color="auto"/>
            </w:tcBorders>
            <w:shd w:val="clear" w:color="auto" w:fill="auto"/>
            <w:noWrap/>
            <w:vAlign w:val="bottom"/>
            <w:hideMark/>
          </w:tcPr>
          <w:p w14:paraId="1911A16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w:t>
            </w:r>
          </w:p>
        </w:tc>
        <w:tc>
          <w:tcPr>
            <w:tcW w:w="1540" w:type="dxa"/>
            <w:tcBorders>
              <w:top w:val="nil"/>
              <w:left w:val="nil"/>
              <w:bottom w:val="single" w:sz="4" w:space="0" w:color="auto"/>
              <w:right w:val="single" w:sz="4" w:space="0" w:color="auto"/>
            </w:tcBorders>
            <w:shd w:val="clear" w:color="auto" w:fill="auto"/>
            <w:noWrap/>
            <w:vAlign w:val="bottom"/>
            <w:hideMark/>
          </w:tcPr>
          <w:p w14:paraId="546AA731"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w:t>
            </w:r>
          </w:p>
        </w:tc>
      </w:tr>
      <w:tr w:rsidR="00DC26B9" w:rsidRPr="00DC26B9" w14:paraId="44DC545F"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F33AC7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0x54     </w:t>
            </w:r>
          </w:p>
        </w:tc>
        <w:tc>
          <w:tcPr>
            <w:tcW w:w="1360" w:type="dxa"/>
            <w:tcBorders>
              <w:top w:val="nil"/>
              <w:left w:val="nil"/>
              <w:bottom w:val="single" w:sz="4" w:space="0" w:color="auto"/>
              <w:right w:val="single" w:sz="4" w:space="0" w:color="auto"/>
            </w:tcBorders>
            <w:shd w:val="clear" w:color="auto" w:fill="auto"/>
            <w:noWrap/>
            <w:vAlign w:val="bottom"/>
            <w:hideMark/>
          </w:tcPr>
          <w:p w14:paraId="4C6C2B98"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[9:0]  </w:t>
            </w:r>
          </w:p>
        </w:tc>
        <w:tc>
          <w:tcPr>
            <w:tcW w:w="3680" w:type="dxa"/>
            <w:tcBorders>
              <w:top w:val="nil"/>
              <w:left w:val="nil"/>
              <w:bottom w:val="single" w:sz="4" w:space="0" w:color="auto"/>
              <w:right w:val="single" w:sz="4" w:space="0" w:color="auto"/>
            </w:tcBorders>
            <w:shd w:val="clear" w:color="auto" w:fill="auto"/>
            <w:noWrap/>
            <w:vAlign w:val="bottom"/>
            <w:hideMark/>
          </w:tcPr>
          <w:p w14:paraId="6CD1424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SRS_PROC_RD_ADDR_MAX     </w:t>
            </w:r>
          </w:p>
        </w:tc>
        <w:tc>
          <w:tcPr>
            <w:tcW w:w="1540" w:type="dxa"/>
            <w:tcBorders>
              <w:top w:val="nil"/>
              <w:left w:val="nil"/>
              <w:bottom w:val="single" w:sz="4" w:space="0" w:color="auto"/>
              <w:right w:val="single" w:sz="4" w:space="0" w:color="auto"/>
            </w:tcBorders>
            <w:shd w:val="clear" w:color="auto" w:fill="auto"/>
            <w:noWrap/>
            <w:vAlign w:val="bottom"/>
            <w:hideMark/>
          </w:tcPr>
          <w:p w14:paraId="32E98D3E"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10'd894</w:t>
            </w:r>
          </w:p>
        </w:tc>
      </w:tr>
      <w:tr w:rsidR="00DC26B9" w:rsidRPr="00DC26B9" w14:paraId="14355355" w14:textId="77777777" w:rsidTr="00DC26B9">
        <w:trPr>
          <w:trHeight w:val="288"/>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539D99FA"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 xml:space="preserve"> 0x54     </w:t>
            </w:r>
          </w:p>
        </w:tc>
        <w:tc>
          <w:tcPr>
            <w:tcW w:w="1360" w:type="dxa"/>
            <w:tcBorders>
              <w:top w:val="nil"/>
              <w:left w:val="nil"/>
              <w:bottom w:val="single" w:sz="4" w:space="0" w:color="auto"/>
              <w:right w:val="single" w:sz="4" w:space="0" w:color="auto"/>
            </w:tcBorders>
            <w:shd w:val="clear" w:color="auto" w:fill="auto"/>
            <w:noWrap/>
            <w:vAlign w:val="bottom"/>
            <w:hideMark/>
          </w:tcPr>
          <w:p w14:paraId="6028E103"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[19:10]</w:t>
            </w:r>
          </w:p>
        </w:tc>
        <w:tc>
          <w:tcPr>
            <w:tcW w:w="3680" w:type="dxa"/>
            <w:tcBorders>
              <w:top w:val="nil"/>
              <w:left w:val="nil"/>
              <w:bottom w:val="single" w:sz="4" w:space="0" w:color="auto"/>
              <w:right w:val="single" w:sz="4" w:space="0" w:color="auto"/>
            </w:tcBorders>
            <w:shd w:val="clear" w:color="auto" w:fill="auto"/>
            <w:noWrap/>
            <w:vAlign w:val="bottom"/>
            <w:hideMark/>
          </w:tcPr>
          <w:p w14:paraId="1B4D1E16"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SRS_PROC_RD_ADDR_MAX_LAST</w:t>
            </w:r>
          </w:p>
        </w:tc>
        <w:tc>
          <w:tcPr>
            <w:tcW w:w="1540" w:type="dxa"/>
            <w:tcBorders>
              <w:top w:val="nil"/>
              <w:left w:val="nil"/>
              <w:bottom w:val="single" w:sz="4" w:space="0" w:color="auto"/>
              <w:right w:val="single" w:sz="4" w:space="0" w:color="auto"/>
            </w:tcBorders>
            <w:shd w:val="clear" w:color="auto" w:fill="auto"/>
            <w:noWrap/>
            <w:vAlign w:val="bottom"/>
            <w:hideMark/>
          </w:tcPr>
          <w:p w14:paraId="7887FE57" w14:textId="77777777" w:rsidR="00DC26B9" w:rsidRPr="00DC26B9" w:rsidRDefault="00DC26B9" w:rsidP="00DC26B9">
            <w:pPr>
              <w:spacing w:after="0" w:line="240" w:lineRule="auto"/>
              <w:jc w:val="center"/>
              <w:rPr>
                <w:rFonts w:ascii="Calibri" w:eastAsia="Times New Roman" w:hAnsi="Calibri" w:cs="Calibri"/>
                <w:color w:val="000000"/>
                <w:lang w:eastAsia="en-IN"/>
              </w:rPr>
            </w:pPr>
            <w:r w:rsidRPr="00DC26B9">
              <w:rPr>
                <w:rFonts w:ascii="Calibri" w:eastAsia="Times New Roman" w:hAnsi="Calibri" w:cs="Calibri"/>
                <w:color w:val="000000"/>
                <w:lang w:eastAsia="en-IN"/>
              </w:rPr>
              <w:t>10'd64</w:t>
            </w:r>
          </w:p>
        </w:tc>
      </w:tr>
    </w:tbl>
    <w:p w14:paraId="45E05078" w14:textId="77777777" w:rsidR="00DC26B9" w:rsidRDefault="00DC26B9" w:rsidP="002909AF">
      <w:pPr>
        <w:rPr>
          <w:rFonts w:ascii="Times New Roman" w:hAnsi="Times New Roman" w:cs="Times New Roman"/>
          <w:sz w:val="24"/>
          <w:szCs w:val="24"/>
        </w:rPr>
      </w:pPr>
    </w:p>
    <w:p w14:paraId="49551244" w14:textId="0B897E39" w:rsidR="009F70FB" w:rsidRDefault="00453ECB" w:rsidP="00E6305A">
      <w:pPr>
        <w:jc w:val="both"/>
        <w:rPr>
          <w:rFonts w:ascii="Times New Roman" w:hAnsi="Times New Roman" w:cs="Times New Roman"/>
          <w:b/>
          <w:bCs/>
          <w:color w:val="7030A0"/>
          <w:sz w:val="24"/>
          <w:szCs w:val="24"/>
        </w:rPr>
      </w:pPr>
      <w:r w:rsidRPr="00332689">
        <w:rPr>
          <w:rFonts w:ascii="Times New Roman" w:hAnsi="Times New Roman" w:cs="Times New Roman"/>
          <w:b/>
          <w:bCs/>
          <w:color w:val="7030A0"/>
          <w:sz w:val="24"/>
          <w:szCs w:val="24"/>
        </w:rPr>
        <w:t>5.6</w:t>
      </w:r>
      <w:r w:rsidR="00332689" w:rsidRPr="00332689">
        <w:rPr>
          <w:rFonts w:ascii="Times New Roman" w:hAnsi="Times New Roman" w:cs="Times New Roman"/>
          <w:b/>
          <w:bCs/>
          <w:color w:val="7030A0"/>
          <w:sz w:val="24"/>
          <w:szCs w:val="24"/>
        </w:rPr>
        <w:t xml:space="preserve">. </w:t>
      </w:r>
      <w:r w:rsidR="00351B2D">
        <w:rPr>
          <w:rFonts w:ascii="Times New Roman" w:hAnsi="Times New Roman" w:cs="Times New Roman"/>
          <w:b/>
          <w:bCs/>
          <w:color w:val="7030A0"/>
          <w:sz w:val="24"/>
          <w:szCs w:val="24"/>
        </w:rPr>
        <w:t>Configuration Analysis</w:t>
      </w:r>
    </w:p>
    <w:p w14:paraId="34BC0250" w14:textId="4BFE2309" w:rsidR="00351B2D" w:rsidRDefault="00C5548F" w:rsidP="00F32940">
      <w:pPr>
        <w:pStyle w:val="ListParagraph"/>
        <w:numPr>
          <w:ilvl w:val="0"/>
          <w:numId w:val="22"/>
        </w:numPr>
        <w:jc w:val="both"/>
        <w:rPr>
          <w:rFonts w:ascii="Times New Roman" w:hAnsi="Times New Roman" w:cs="Times New Roman"/>
          <w:sz w:val="24"/>
          <w:szCs w:val="24"/>
        </w:rPr>
      </w:pPr>
      <w:r w:rsidRPr="00F32940">
        <w:rPr>
          <w:rFonts w:ascii="Times New Roman" w:hAnsi="Times New Roman" w:cs="Times New Roman"/>
          <w:sz w:val="24"/>
          <w:szCs w:val="24"/>
        </w:rPr>
        <w:t>Bid</w:t>
      </w:r>
      <w:r w:rsidR="00F97B66" w:rsidRPr="00F32940">
        <w:rPr>
          <w:rFonts w:ascii="Times New Roman" w:hAnsi="Times New Roman" w:cs="Times New Roman"/>
          <w:sz w:val="24"/>
          <w:szCs w:val="24"/>
        </w:rPr>
        <w:t xml:space="preserve"> </w:t>
      </w:r>
      <w:r w:rsidRPr="00F32940">
        <w:rPr>
          <w:rFonts w:ascii="Times New Roman" w:hAnsi="Times New Roman" w:cs="Times New Roman"/>
          <w:sz w:val="24"/>
          <w:szCs w:val="24"/>
        </w:rPr>
        <w:t>s</w:t>
      </w:r>
      <w:r w:rsidR="00F97B66" w:rsidRPr="00F32940">
        <w:rPr>
          <w:rFonts w:ascii="Times New Roman" w:hAnsi="Times New Roman" w:cs="Times New Roman"/>
          <w:sz w:val="24"/>
          <w:szCs w:val="24"/>
        </w:rPr>
        <w:t>ou</w:t>
      </w:r>
      <w:r w:rsidRPr="00F32940">
        <w:rPr>
          <w:rFonts w:ascii="Times New Roman" w:hAnsi="Times New Roman" w:cs="Times New Roman"/>
          <w:sz w:val="24"/>
          <w:szCs w:val="24"/>
        </w:rPr>
        <w:t>rc</w:t>
      </w:r>
      <w:r w:rsidR="00F97B66" w:rsidRPr="00F32940">
        <w:rPr>
          <w:rFonts w:ascii="Times New Roman" w:hAnsi="Times New Roman" w:cs="Times New Roman"/>
          <w:sz w:val="24"/>
          <w:szCs w:val="24"/>
        </w:rPr>
        <w:t>e</w:t>
      </w:r>
      <w:r w:rsidRPr="00F32940">
        <w:rPr>
          <w:rFonts w:ascii="Times New Roman" w:hAnsi="Times New Roman" w:cs="Times New Roman"/>
          <w:sz w:val="24"/>
          <w:szCs w:val="24"/>
        </w:rPr>
        <w:t xml:space="preserve"> is enabled </w:t>
      </w:r>
      <w:r w:rsidR="00F97B66" w:rsidRPr="00F32940">
        <w:rPr>
          <w:rFonts w:ascii="Times New Roman" w:hAnsi="Times New Roman" w:cs="Times New Roman"/>
          <w:sz w:val="24"/>
          <w:szCs w:val="24"/>
        </w:rPr>
        <w:t>high with 1. So</w:t>
      </w:r>
      <w:r w:rsidR="00F32940">
        <w:rPr>
          <w:rFonts w:ascii="Times New Roman" w:hAnsi="Times New Roman" w:cs="Times New Roman"/>
          <w:sz w:val="24"/>
          <w:szCs w:val="24"/>
        </w:rPr>
        <w:t xml:space="preserve">, </w:t>
      </w:r>
      <w:r w:rsidR="00F97B66" w:rsidRPr="00F32940">
        <w:rPr>
          <w:rFonts w:ascii="Times New Roman" w:hAnsi="Times New Roman" w:cs="Times New Roman"/>
          <w:sz w:val="24"/>
          <w:szCs w:val="24"/>
        </w:rPr>
        <w:t xml:space="preserve">the </w:t>
      </w:r>
      <w:r w:rsidR="00F32940" w:rsidRPr="00F32940">
        <w:rPr>
          <w:rFonts w:ascii="Times New Roman" w:hAnsi="Times New Roman" w:cs="Times New Roman"/>
          <w:sz w:val="24"/>
          <w:szCs w:val="24"/>
        </w:rPr>
        <w:t>DL took BID data from reg map.</w:t>
      </w:r>
    </w:p>
    <w:p w14:paraId="6F92FFAF" w14:textId="6AF65171" w:rsidR="00BD6FC3" w:rsidRDefault="003D67D4" w:rsidP="00F32940">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1 frame is </w:t>
      </w:r>
      <w:r w:rsidR="00D345E2">
        <w:rPr>
          <w:rFonts w:ascii="Times New Roman" w:hAnsi="Times New Roman" w:cs="Times New Roman"/>
          <w:sz w:val="24"/>
          <w:szCs w:val="24"/>
        </w:rPr>
        <w:t>executed with 20 slots and 14 symbols for each slot as per 5G standards</w:t>
      </w:r>
    </w:p>
    <w:p w14:paraId="069F4D32" w14:textId="0C524FA5" w:rsidR="00D345E2" w:rsidRDefault="00C8739D" w:rsidP="00F32940">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8 Data Streams are generated to configure the antenna ports</w:t>
      </w:r>
    </w:p>
    <w:p w14:paraId="77F98E25" w14:textId="77777777" w:rsidR="0068291C" w:rsidRDefault="003C5947" w:rsidP="0068291C">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True Beamer is enabled </w:t>
      </w:r>
      <w:r w:rsidR="006E35BF">
        <w:rPr>
          <w:rFonts w:ascii="Times New Roman" w:hAnsi="Times New Roman" w:cs="Times New Roman"/>
          <w:sz w:val="24"/>
          <w:szCs w:val="24"/>
        </w:rPr>
        <w:t>high, so dspu data goes to the mac core instead of mac emulator</w:t>
      </w:r>
      <w:r w:rsidR="0068291C">
        <w:rPr>
          <w:rFonts w:ascii="Times New Roman" w:hAnsi="Times New Roman" w:cs="Times New Roman"/>
          <w:sz w:val="24"/>
          <w:szCs w:val="24"/>
        </w:rPr>
        <w:t>.</w:t>
      </w:r>
    </w:p>
    <w:p w14:paraId="658487AF" w14:textId="3BCF2AC9" w:rsidR="004F1600" w:rsidRDefault="003B37BD" w:rsidP="0068291C">
      <w:pPr>
        <w:pStyle w:val="ListParagraph"/>
        <w:numPr>
          <w:ilvl w:val="0"/>
          <w:numId w:val="22"/>
        </w:numPr>
        <w:jc w:val="both"/>
        <w:rPr>
          <w:rFonts w:ascii="Times New Roman" w:hAnsi="Times New Roman" w:cs="Times New Roman"/>
          <w:sz w:val="24"/>
          <w:szCs w:val="24"/>
        </w:rPr>
      </w:pPr>
      <w:r w:rsidRPr="0068291C">
        <w:rPr>
          <w:rFonts w:ascii="Times New Roman" w:hAnsi="Times New Roman" w:cs="Times New Roman"/>
          <w:sz w:val="24"/>
          <w:szCs w:val="24"/>
        </w:rPr>
        <w:t xml:space="preserve">DL Beamer emulation scenario is given 0 as default. So </w:t>
      </w:r>
      <w:r w:rsidR="0008296E" w:rsidRPr="0068291C">
        <w:rPr>
          <w:rFonts w:ascii="Times New Roman" w:hAnsi="Times New Roman" w:cs="Times New Roman"/>
          <w:sz w:val="24"/>
          <w:szCs w:val="24"/>
        </w:rPr>
        <w:t xml:space="preserve">even if emulator is enabled, the data will </w:t>
      </w:r>
      <w:r w:rsidR="005B1AE7" w:rsidRPr="0068291C">
        <w:rPr>
          <w:rFonts w:ascii="Times New Roman" w:hAnsi="Times New Roman" w:cs="Times New Roman"/>
          <w:sz w:val="24"/>
          <w:szCs w:val="24"/>
        </w:rPr>
        <w:t>perform Round-robin of 8 input eAxC to 32 antennas</w:t>
      </w:r>
      <w:r w:rsidR="00F97006" w:rsidRPr="0068291C">
        <w:rPr>
          <w:rFonts w:ascii="Times New Roman" w:hAnsi="Times New Roman" w:cs="Times New Roman"/>
          <w:sz w:val="24"/>
          <w:szCs w:val="24"/>
        </w:rPr>
        <w:t xml:space="preserve">. To perform </w:t>
      </w:r>
      <w:r w:rsidR="003A684A" w:rsidRPr="0068291C">
        <w:rPr>
          <w:rFonts w:ascii="Times New Roman" w:hAnsi="Times New Roman" w:cs="Times New Roman"/>
          <w:sz w:val="24"/>
          <w:szCs w:val="24"/>
        </w:rPr>
        <w:t>of Pi/2 rotation per each of 8 eA</w:t>
      </w:r>
      <w:r w:rsidR="004F1600" w:rsidRPr="0068291C">
        <w:rPr>
          <w:rFonts w:ascii="Times New Roman" w:hAnsi="Times New Roman" w:cs="Times New Roman"/>
          <w:sz w:val="24"/>
          <w:szCs w:val="24"/>
        </w:rPr>
        <w:t>xC</w:t>
      </w:r>
      <w:r w:rsidR="003A684A" w:rsidRPr="0068291C">
        <w:rPr>
          <w:rFonts w:ascii="Times New Roman" w:hAnsi="Times New Roman" w:cs="Times New Roman"/>
          <w:sz w:val="24"/>
          <w:szCs w:val="24"/>
        </w:rPr>
        <w:t>, emul sce</w:t>
      </w:r>
      <w:r w:rsidR="004F1600" w:rsidRPr="0068291C">
        <w:rPr>
          <w:rFonts w:ascii="Times New Roman" w:hAnsi="Times New Roman" w:cs="Times New Roman"/>
          <w:sz w:val="24"/>
          <w:szCs w:val="24"/>
        </w:rPr>
        <w:t>nario given as 1.</w:t>
      </w:r>
    </w:p>
    <w:p w14:paraId="75F197E0" w14:textId="77777777" w:rsidR="00632B4E" w:rsidRDefault="0068291C" w:rsidP="00632B4E">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DL beam shift is given 0 as default</w:t>
      </w:r>
      <w:r w:rsidR="005C6A75">
        <w:rPr>
          <w:rFonts w:ascii="Times New Roman" w:hAnsi="Times New Roman" w:cs="Times New Roman"/>
          <w:sz w:val="24"/>
          <w:szCs w:val="24"/>
        </w:rPr>
        <w:t xml:space="preserve">, </w:t>
      </w:r>
      <w:r w:rsidR="005C6A75" w:rsidRPr="005C6A75">
        <w:rPr>
          <w:rFonts w:ascii="Times New Roman" w:hAnsi="Times New Roman" w:cs="Times New Roman"/>
          <w:sz w:val="24"/>
          <w:szCs w:val="24"/>
        </w:rPr>
        <w:t>when its going for 1 the I and q data would be rotate for each scenario based on the beam shift.</w:t>
      </w:r>
    </w:p>
    <w:p w14:paraId="7A711B7A" w14:textId="5666F6BC" w:rsidR="00632B4E" w:rsidRDefault="00632B4E" w:rsidP="00632B4E">
      <w:pPr>
        <w:pStyle w:val="ListParagraph"/>
        <w:numPr>
          <w:ilvl w:val="0"/>
          <w:numId w:val="22"/>
        </w:numPr>
        <w:jc w:val="both"/>
        <w:rPr>
          <w:rFonts w:ascii="Times New Roman" w:hAnsi="Times New Roman" w:cs="Times New Roman"/>
          <w:sz w:val="24"/>
          <w:szCs w:val="24"/>
        </w:rPr>
      </w:pPr>
      <w:r w:rsidRPr="00632B4E">
        <w:rPr>
          <w:rFonts w:ascii="Times New Roman" w:hAnsi="Times New Roman" w:cs="Times New Roman"/>
          <w:sz w:val="24"/>
          <w:szCs w:val="24"/>
        </w:rPr>
        <w:t>DL Beamer DSPU multi</w:t>
      </w:r>
      <w:r w:rsidR="003B40E0">
        <w:rPr>
          <w:rFonts w:ascii="Times New Roman" w:hAnsi="Times New Roman" w:cs="Times New Roman"/>
          <w:sz w:val="24"/>
          <w:szCs w:val="24"/>
        </w:rPr>
        <w:t xml:space="preserve"> </w:t>
      </w:r>
      <w:r w:rsidRPr="00632B4E">
        <w:rPr>
          <w:rFonts w:ascii="Times New Roman" w:hAnsi="Times New Roman" w:cs="Times New Roman"/>
          <w:sz w:val="24"/>
          <w:szCs w:val="24"/>
        </w:rPr>
        <w:t>stream mode (wait data readiness of other DSPUs) (not active now!!!): 0 – disable, 1 – enable</w:t>
      </w:r>
    </w:p>
    <w:p w14:paraId="714E92BF" w14:textId="33C73DB0" w:rsidR="00632B4E" w:rsidRDefault="00BB7DD3" w:rsidP="00632B4E">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 xml:space="preserve">Current Antenna port number is 32. </w:t>
      </w:r>
      <w:r w:rsidR="00F16762">
        <w:rPr>
          <w:rFonts w:ascii="Times New Roman" w:hAnsi="Times New Roman" w:cs="Times New Roman"/>
          <w:sz w:val="24"/>
          <w:szCs w:val="24"/>
        </w:rPr>
        <w:t>Also c</w:t>
      </w:r>
      <w:r>
        <w:rPr>
          <w:rFonts w:ascii="Times New Roman" w:hAnsi="Times New Roman" w:cs="Times New Roman"/>
          <w:sz w:val="24"/>
          <w:szCs w:val="24"/>
        </w:rPr>
        <w:t>he</w:t>
      </w:r>
      <w:r w:rsidR="00F16762">
        <w:rPr>
          <w:rFonts w:ascii="Times New Roman" w:hAnsi="Times New Roman" w:cs="Times New Roman"/>
          <w:sz w:val="24"/>
          <w:szCs w:val="24"/>
        </w:rPr>
        <w:t xml:space="preserve">cked the simulation </w:t>
      </w:r>
      <w:r w:rsidR="00C96843">
        <w:rPr>
          <w:rFonts w:ascii="Times New Roman" w:hAnsi="Times New Roman" w:cs="Times New Roman"/>
          <w:sz w:val="24"/>
          <w:szCs w:val="24"/>
        </w:rPr>
        <w:t>for 2,4,</w:t>
      </w:r>
      <w:r w:rsidR="00F16762">
        <w:rPr>
          <w:rFonts w:ascii="Times New Roman" w:hAnsi="Times New Roman" w:cs="Times New Roman"/>
          <w:sz w:val="24"/>
          <w:szCs w:val="24"/>
        </w:rPr>
        <w:t>8</w:t>
      </w:r>
    </w:p>
    <w:p w14:paraId="1E63567C" w14:textId="0A30B5DF" w:rsidR="005B1234" w:rsidRDefault="00193EFF" w:rsidP="00632B4E">
      <w:pPr>
        <w:pStyle w:val="ListParagraph"/>
        <w:numPr>
          <w:ilvl w:val="0"/>
          <w:numId w:val="22"/>
        </w:numPr>
        <w:jc w:val="both"/>
        <w:rPr>
          <w:rFonts w:ascii="Times New Roman" w:hAnsi="Times New Roman" w:cs="Times New Roman"/>
          <w:sz w:val="24"/>
          <w:szCs w:val="24"/>
        </w:rPr>
      </w:pPr>
      <w:r>
        <w:rPr>
          <w:rFonts w:ascii="Times New Roman" w:hAnsi="Times New Roman" w:cs="Times New Roman"/>
          <w:sz w:val="24"/>
          <w:szCs w:val="24"/>
        </w:rPr>
        <w:t>Beam cache size is 256. 273 physical</w:t>
      </w:r>
      <w:r w:rsidR="001D15D5">
        <w:rPr>
          <w:rFonts w:ascii="Times New Roman" w:hAnsi="Times New Roman" w:cs="Times New Roman"/>
          <w:sz w:val="24"/>
          <w:szCs w:val="24"/>
        </w:rPr>
        <w:t xml:space="preserve"> resource blocks are used per </w:t>
      </w:r>
      <w:r w:rsidR="003B40E0">
        <w:rPr>
          <w:rFonts w:ascii="Times New Roman" w:hAnsi="Times New Roman" w:cs="Times New Roman"/>
          <w:sz w:val="24"/>
          <w:szCs w:val="24"/>
        </w:rPr>
        <w:t>symbol</w:t>
      </w:r>
    </w:p>
    <w:p w14:paraId="3D231539" w14:textId="77777777" w:rsidR="00C96843" w:rsidRPr="00C96843" w:rsidRDefault="00C96843" w:rsidP="00C96843">
      <w:pPr>
        <w:pStyle w:val="ListParagraph"/>
        <w:numPr>
          <w:ilvl w:val="0"/>
          <w:numId w:val="22"/>
        </w:numPr>
        <w:spacing w:after="0"/>
        <w:rPr>
          <w:rFonts w:ascii="Times New Roman" w:hAnsi="Times New Roman" w:cs="Times New Roman"/>
          <w:sz w:val="24"/>
          <w:szCs w:val="24"/>
        </w:rPr>
      </w:pPr>
      <w:r w:rsidRPr="00C96843">
        <w:rPr>
          <w:rFonts w:ascii="Times New Roman" w:hAnsi="Times New Roman" w:cs="Times New Roman"/>
          <w:sz w:val="24"/>
          <w:szCs w:val="24"/>
        </w:rPr>
        <w:t xml:space="preserve">DSPU_NEXT_FRAME_CNTR    ---&gt;   Number of frames in DL DSPU                                  </w:t>
      </w:r>
    </w:p>
    <w:p w14:paraId="05F20121" w14:textId="05197C6B" w:rsidR="00C96843" w:rsidRPr="00C96843" w:rsidRDefault="00C96843" w:rsidP="00C96843">
      <w:pPr>
        <w:pStyle w:val="ListParagraph"/>
        <w:numPr>
          <w:ilvl w:val="0"/>
          <w:numId w:val="22"/>
        </w:numPr>
        <w:spacing w:after="0"/>
        <w:rPr>
          <w:rFonts w:ascii="Times New Roman" w:hAnsi="Times New Roman" w:cs="Times New Roman"/>
          <w:sz w:val="24"/>
          <w:szCs w:val="24"/>
        </w:rPr>
      </w:pPr>
      <w:r w:rsidRPr="00C96843">
        <w:rPr>
          <w:rFonts w:ascii="Times New Roman" w:hAnsi="Times New Roman" w:cs="Times New Roman"/>
          <w:sz w:val="24"/>
          <w:szCs w:val="24"/>
        </w:rPr>
        <w:t>DSPU_NEXT_SLOT_CNTR     ---&gt;</w:t>
      </w:r>
      <w:r>
        <w:rPr>
          <w:rFonts w:ascii="Times New Roman" w:hAnsi="Times New Roman" w:cs="Times New Roman"/>
          <w:sz w:val="24"/>
          <w:szCs w:val="24"/>
        </w:rPr>
        <w:t xml:space="preserve"> </w:t>
      </w:r>
      <w:r w:rsidRPr="00C96843">
        <w:rPr>
          <w:rFonts w:ascii="Times New Roman" w:hAnsi="Times New Roman" w:cs="Times New Roman"/>
          <w:sz w:val="24"/>
          <w:szCs w:val="24"/>
        </w:rPr>
        <w:t xml:space="preserve">Number of slots in DL DSPU                                   </w:t>
      </w:r>
    </w:p>
    <w:p w14:paraId="3022052A" w14:textId="6B72B169" w:rsidR="00C96843" w:rsidRPr="00C96843" w:rsidRDefault="00C96843" w:rsidP="00C96843">
      <w:pPr>
        <w:pStyle w:val="ListParagraph"/>
        <w:numPr>
          <w:ilvl w:val="0"/>
          <w:numId w:val="22"/>
        </w:numPr>
        <w:spacing w:after="0"/>
        <w:rPr>
          <w:rFonts w:ascii="Times New Roman" w:hAnsi="Times New Roman" w:cs="Times New Roman"/>
          <w:sz w:val="24"/>
          <w:szCs w:val="24"/>
        </w:rPr>
      </w:pPr>
      <w:r w:rsidRPr="00C96843">
        <w:rPr>
          <w:rFonts w:ascii="Times New Roman" w:hAnsi="Times New Roman" w:cs="Times New Roman"/>
          <w:sz w:val="24"/>
          <w:szCs w:val="24"/>
        </w:rPr>
        <w:t xml:space="preserve">DSPU_0_EMPTY_SLOT_CNTR ---&gt; Number of empty slots for DSPU 0 when BID params didn’t come </w:t>
      </w:r>
    </w:p>
    <w:p w14:paraId="242CDC40" w14:textId="3DC6CFC4" w:rsidR="00C96843" w:rsidRPr="00C96843" w:rsidRDefault="00C96843" w:rsidP="00C96843">
      <w:pPr>
        <w:pStyle w:val="ListParagraph"/>
        <w:numPr>
          <w:ilvl w:val="0"/>
          <w:numId w:val="22"/>
        </w:numPr>
        <w:spacing w:after="0"/>
        <w:rPr>
          <w:rFonts w:ascii="Times New Roman" w:hAnsi="Times New Roman" w:cs="Times New Roman"/>
          <w:sz w:val="24"/>
          <w:szCs w:val="24"/>
        </w:rPr>
      </w:pPr>
      <w:r w:rsidRPr="00C96843">
        <w:rPr>
          <w:rFonts w:ascii="Times New Roman" w:hAnsi="Times New Roman" w:cs="Times New Roman"/>
          <w:sz w:val="24"/>
          <w:szCs w:val="24"/>
        </w:rPr>
        <w:t xml:space="preserve">DSPU_0_BID_PARAMS_CNTR   ---&gt; Number of BID params transactions which came to DSPU 0       </w:t>
      </w:r>
    </w:p>
    <w:p w14:paraId="680A3B5F" w14:textId="0F1D6334" w:rsidR="00C96843" w:rsidRPr="00C96843" w:rsidRDefault="00C96843" w:rsidP="00C96843">
      <w:pPr>
        <w:pStyle w:val="ListParagraph"/>
        <w:numPr>
          <w:ilvl w:val="0"/>
          <w:numId w:val="22"/>
        </w:numPr>
        <w:spacing w:after="0"/>
        <w:rPr>
          <w:rFonts w:ascii="Times New Roman" w:hAnsi="Times New Roman" w:cs="Times New Roman"/>
          <w:sz w:val="24"/>
          <w:szCs w:val="24"/>
        </w:rPr>
      </w:pPr>
      <w:r w:rsidRPr="00C96843">
        <w:rPr>
          <w:rFonts w:ascii="Times New Roman" w:hAnsi="Times New Roman" w:cs="Times New Roman"/>
          <w:sz w:val="24"/>
          <w:szCs w:val="24"/>
        </w:rPr>
        <w:lastRenderedPageBreak/>
        <w:t xml:space="preserve">DSPU_0_INPUT_PACKET_CNTR ---&gt; Number of data packets which came to DSPU 0                  </w:t>
      </w:r>
    </w:p>
    <w:p w14:paraId="6B948739" w14:textId="77777777" w:rsidR="00C96843" w:rsidRPr="00C96843" w:rsidRDefault="00C96843" w:rsidP="00C96843">
      <w:pPr>
        <w:pStyle w:val="ListParagraph"/>
        <w:numPr>
          <w:ilvl w:val="0"/>
          <w:numId w:val="22"/>
        </w:numPr>
        <w:spacing w:after="0"/>
        <w:rPr>
          <w:rFonts w:ascii="Times New Roman" w:hAnsi="Times New Roman" w:cs="Times New Roman"/>
          <w:sz w:val="24"/>
          <w:szCs w:val="24"/>
        </w:rPr>
      </w:pPr>
      <w:r w:rsidRPr="00C96843">
        <w:rPr>
          <w:rFonts w:ascii="Times New Roman" w:hAnsi="Times New Roman" w:cs="Times New Roman"/>
          <w:sz w:val="24"/>
          <w:szCs w:val="24"/>
        </w:rPr>
        <w:t xml:space="preserve">DSPU_0_OUTPUT_PACKET_CNT   ---&gt; Number of data packets which came from CDC unit in DSPU 0    </w:t>
      </w:r>
    </w:p>
    <w:p w14:paraId="3C147C22" w14:textId="64E4E1F4" w:rsidR="00C96843" w:rsidRPr="00C96843" w:rsidRDefault="00C96843" w:rsidP="00C96843">
      <w:pPr>
        <w:pStyle w:val="ListParagraph"/>
        <w:numPr>
          <w:ilvl w:val="0"/>
          <w:numId w:val="22"/>
        </w:numPr>
        <w:spacing w:after="0"/>
        <w:rPr>
          <w:rFonts w:ascii="Times New Roman" w:hAnsi="Times New Roman" w:cs="Times New Roman"/>
          <w:sz w:val="24"/>
          <w:szCs w:val="24"/>
        </w:rPr>
      </w:pPr>
      <w:r w:rsidRPr="00C96843">
        <w:rPr>
          <w:rFonts w:ascii="Times New Roman" w:hAnsi="Times New Roman" w:cs="Times New Roman"/>
          <w:sz w:val="24"/>
          <w:szCs w:val="24"/>
        </w:rPr>
        <w:t xml:space="preserve">DSPU_0_END_OFDM_SYMB_MISM ---&gt; Number of incorrect OFDM symbols in DSPU 0                   </w:t>
      </w:r>
    </w:p>
    <w:p w14:paraId="78EB09E0" w14:textId="3BBD2D79" w:rsidR="00C96843" w:rsidRPr="00C96843" w:rsidRDefault="00C96843" w:rsidP="00C96843">
      <w:pPr>
        <w:pStyle w:val="ListParagraph"/>
        <w:numPr>
          <w:ilvl w:val="0"/>
          <w:numId w:val="22"/>
        </w:numPr>
        <w:spacing w:after="0"/>
        <w:rPr>
          <w:rFonts w:ascii="Times New Roman" w:hAnsi="Times New Roman" w:cs="Times New Roman"/>
          <w:sz w:val="24"/>
          <w:szCs w:val="24"/>
        </w:rPr>
      </w:pPr>
      <w:r w:rsidRPr="00C96843">
        <w:rPr>
          <w:rFonts w:ascii="Times New Roman" w:hAnsi="Times New Roman" w:cs="Times New Roman"/>
          <w:sz w:val="24"/>
          <w:szCs w:val="24"/>
        </w:rPr>
        <w:t xml:space="preserve">DSPU_0_INC_TUSER_SYMB_MISM ---&gt; Number of samples with incorrect TUSER in DSPU 0             </w:t>
      </w:r>
    </w:p>
    <w:p w14:paraId="62EAF400" w14:textId="67B41BD4" w:rsidR="00C96843" w:rsidRPr="00C96843" w:rsidRDefault="00C96843" w:rsidP="00C96843">
      <w:pPr>
        <w:pStyle w:val="ListParagraph"/>
        <w:numPr>
          <w:ilvl w:val="0"/>
          <w:numId w:val="22"/>
        </w:numPr>
        <w:spacing w:after="0"/>
        <w:rPr>
          <w:rFonts w:ascii="Times New Roman" w:hAnsi="Times New Roman" w:cs="Times New Roman"/>
          <w:sz w:val="24"/>
          <w:szCs w:val="24"/>
        </w:rPr>
      </w:pPr>
      <w:r w:rsidRPr="00C96843">
        <w:rPr>
          <w:rFonts w:ascii="Times New Roman" w:hAnsi="Times New Roman" w:cs="Times New Roman"/>
          <w:sz w:val="24"/>
          <w:szCs w:val="24"/>
        </w:rPr>
        <w:t xml:space="preserve">DSPU_0_EMPTY_SYMB_EXC   ---&gt;   Number of slots when data came with long delay in DSPU 0     </w:t>
      </w:r>
    </w:p>
    <w:p w14:paraId="528FF929" w14:textId="56C2D588" w:rsidR="00C96843" w:rsidRDefault="00C96843" w:rsidP="00E6305A">
      <w:pPr>
        <w:jc w:val="both"/>
        <w:rPr>
          <w:rFonts w:ascii="Times New Roman" w:hAnsi="Times New Roman" w:cs="Times New Roman"/>
          <w:b/>
          <w:bCs/>
          <w:color w:val="7030A0"/>
          <w:sz w:val="24"/>
          <w:szCs w:val="24"/>
        </w:rPr>
      </w:pPr>
    </w:p>
    <w:p w14:paraId="17E4926A" w14:textId="56C1ACF1" w:rsidR="001A3BE9" w:rsidRPr="00EB103B" w:rsidRDefault="00EB103B" w:rsidP="00EB103B">
      <w:pPr>
        <w:jc w:val="both"/>
        <w:rPr>
          <w:rFonts w:ascii="Times New Roman" w:hAnsi="Times New Roman" w:cs="Times New Roman"/>
          <w:b/>
          <w:bCs/>
          <w:color w:val="7030A0"/>
          <w:sz w:val="28"/>
          <w:szCs w:val="28"/>
        </w:rPr>
      </w:pPr>
      <w:r w:rsidRPr="00EB103B">
        <w:rPr>
          <w:rFonts w:ascii="Times New Roman" w:hAnsi="Times New Roman" w:cs="Times New Roman"/>
          <w:b/>
          <w:bCs/>
          <w:color w:val="7030A0"/>
          <w:sz w:val="28"/>
          <w:szCs w:val="28"/>
        </w:rPr>
        <w:t>6.</w:t>
      </w:r>
      <w:r>
        <w:rPr>
          <w:rFonts w:ascii="Times New Roman" w:hAnsi="Times New Roman" w:cs="Times New Roman"/>
          <w:b/>
          <w:bCs/>
          <w:color w:val="7030A0"/>
          <w:sz w:val="28"/>
          <w:szCs w:val="28"/>
        </w:rPr>
        <w:t xml:space="preserve"> </w:t>
      </w:r>
      <w:r w:rsidR="00E04FC1" w:rsidRPr="00EB103B">
        <w:rPr>
          <w:rFonts w:ascii="Times New Roman" w:hAnsi="Times New Roman" w:cs="Times New Roman"/>
          <w:b/>
          <w:bCs/>
          <w:color w:val="7030A0"/>
          <w:sz w:val="28"/>
          <w:szCs w:val="28"/>
        </w:rPr>
        <w:t>SYNTHESIS</w:t>
      </w:r>
    </w:p>
    <w:p w14:paraId="08A3DA47" w14:textId="1E76B3DD" w:rsidR="00EB103B" w:rsidRPr="00EB103B" w:rsidRDefault="00EB103B" w:rsidP="00EB103B">
      <w:pPr>
        <w:rPr>
          <w:rFonts w:ascii="Times New Roman" w:hAnsi="Times New Roman" w:cs="Times New Roman"/>
          <w:b/>
          <w:bCs/>
          <w:color w:val="7030A0"/>
          <w:sz w:val="24"/>
          <w:szCs w:val="24"/>
        </w:rPr>
      </w:pPr>
      <w:r>
        <w:rPr>
          <w:rFonts w:ascii="Times New Roman" w:hAnsi="Times New Roman" w:cs="Times New Roman"/>
          <w:b/>
          <w:bCs/>
          <w:color w:val="7030A0"/>
          <w:sz w:val="24"/>
          <w:szCs w:val="24"/>
        </w:rPr>
        <w:t>6.1. Schematic Block Diagram</w:t>
      </w:r>
    </w:p>
    <w:p w14:paraId="3B59B7FB" w14:textId="4FAE0004" w:rsidR="00E04FC1" w:rsidRDefault="001A3BE9" w:rsidP="00E04FC1">
      <w:pPr>
        <w:jc w:val="both"/>
        <w:rPr>
          <w:rFonts w:ascii="Times New Roman" w:hAnsi="Times New Roman" w:cs="Times New Roman"/>
          <w:b/>
          <w:bCs/>
          <w:color w:val="7030A0"/>
          <w:sz w:val="28"/>
          <w:szCs w:val="28"/>
        </w:rPr>
      </w:pPr>
      <w:r>
        <w:rPr>
          <w:rFonts w:ascii="Times New Roman" w:hAnsi="Times New Roman" w:cs="Times New Roman"/>
          <w:b/>
          <w:bCs/>
          <w:noProof/>
          <w:color w:val="7030A0"/>
          <w:sz w:val="28"/>
          <w:szCs w:val="28"/>
        </w:rPr>
        <w:drawing>
          <wp:inline distT="0" distB="0" distL="0" distR="0" wp14:anchorId="4F90B405" wp14:editId="7A5F8B24">
            <wp:extent cx="2514600" cy="3882697"/>
            <wp:effectExtent l="0" t="0" r="0" b="3810"/>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rotWithShape="1">
                    <a:blip r:embed="rId45">
                      <a:extLst>
                        <a:ext uri="{28A0092B-C50C-407E-A947-70E740481C1C}">
                          <a14:useLocalDpi xmlns:a14="http://schemas.microsoft.com/office/drawing/2010/main" val="0"/>
                        </a:ext>
                      </a:extLst>
                    </a:blip>
                    <a:srcRect l="28916" t="8864" r="42167" b="11759"/>
                    <a:stretch/>
                  </pic:blipFill>
                  <pic:spPr bwMode="auto">
                    <a:xfrm>
                      <a:off x="0" y="0"/>
                      <a:ext cx="2521777" cy="3893779"/>
                    </a:xfrm>
                    <a:prstGeom prst="rect">
                      <a:avLst/>
                    </a:prstGeom>
                    <a:ln>
                      <a:noFill/>
                    </a:ln>
                    <a:extLst>
                      <a:ext uri="{53640926-AAD7-44D8-BBD7-CCE9431645EC}">
                        <a14:shadowObscured xmlns:a14="http://schemas.microsoft.com/office/drawing/2010/main"/>
                      </a:ext>
                    </a:extLst>
                  </pic:spPr>
                </pic:pic>
              </a:graphicData>
            </a:graphic>
          </wp:inline>
        </w:drawing>
      </w:r>
    </w:p>
    <w:p w14:paraId="61437251" w14:textId="1E9669AF" w:rsidR="001A3BE9" w:rsidRDefault="001A3BE9" w:rsidP="00E04FC1">
      <w:pPr>
        <w:jc w:val="both"/>
        <w:rPr>
          <w:rFonts w:ascii="Times New Roman" w:hAnsi="Times New Roman" w:cs="Times New Roman"/>
          <w:b/>
          <w:bCs/>
          <w:color w:val="000000" w:themeColor="text1"/>
          <w:sz w:val="18"/>
          <w:szCs w:val="18"/>
        </w:rPr>
      </w:pPr>
      <w:r>
        <w:rPr>
          <w:rFonts w:ascii="Times New Roman" w:hAnsi="Times New Roman" w:cs="Times New Roman"/>
          <w:b/>
          <w:bCs/>
          <w:color w:val="7030A0"/>
          <w:sz w:val="18"/>
          <w:szCs w:val="18"/>
        </w:rPr>
        <w:t xml:space="preserve">                         </w:t>
      </w:r>
      <w:r w:rsidRPr="001A3BE9">
        <w:rPr>
          <w:rFonts w:ascii="Times New Roman" w:hAnsi="Times New Roman" w:cs="Times New Roman"/>
          <w:b/>
          <w:bCs/>
          <w:color w:val="000000" w:themeColor="text1"/>
          <w:sz w:val="18"/>
          <w:szCs w:val="18"/>
        </w:rPr>
        <w:t>DSPU Block</w:t>
      </w:r>
    </w:p>
    <w:p w14:paraId="7EAED61E" w14:textId="77777777" w:rsidR="001A3BE9" w:rsidRDefault="001A3BE9" w:rsidP="00E04FC1">
      <w:pPr>
        <w:jc w:val="both"/>
        <w:rPr>
          <w:rFonts w:ascii="Times New Roman" w:hAnsi="Times New Roman" w:cs="Times New Roman"/>
          <w:b/>
          <w:bCs/>
          <w:noProof/>
          <w:color w:val="7030A0"/>
          <w:sz w:val="18"/>
          <w:szCs w:val="18"/>
        </w:rPr>
      </w:pPr>
    </w:p>
    <w:p w14:paraId="01CED2AD" w14:textId="05A33DA0" w:rsidR="001A3BE9" w:rsidRDefault="001A3BE9" w:rsidP="00E04FC1">
      <w:pPr>
        <w:jc w:val="both"/>
        <w:rPr>
          <w:rFonts w:ascii="Times New Roman" w:hAnsi="Times New Roman" w:cs="Times New Roman"/>
          <w:b/>
          <w:bCs/>
          <w:color w:val="7030A0"/>
          <w:sz w:val="18"/>
          <w:szCs w:val="18"/>
        </w:rPr>
      </w:pPr>
      <w:r>
        <w:rPr>
          <w:rFonts w:ascii="Times New Roman" w:hAnsi="Times New Roman" w:cs="Times New Roman"/>
          <w:b/>
          <w:bCs/>
          <w:noProof/>
          <w:color w:val="7030A0"/>
          <w:sz w:val="18"/>
          <w:szCs w:val="18"/>
        </w:rPr>
        <w:lastRenderedPageBreak/>
        <w:drawing>
          <wp:inline distT="0" distB="0" distL="0" distR="0" wp14:anchorId="20374062" wp14:editId="03448845">
            <wp:extent cx="3117542" cy="3289300"/>
            <wp:effectExtent l="0" t="0" r="6985" b="635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rotWithShape="1">
                    <a:blip r:embed="rId46">
                      <a:extLst>
                        <a:ext uri="{28A0092B-C50C-407E-A947-70E740481C1C}">
                          <a14:useLocalDpi xmlns:a14="http://schemas.microsoft.com/office/drawing/2010/main" val="0"/>
                        </a:ext>
                      </a:extLst>
                    </a:blip>
                    <a:srcRect l="38556" t="19894" r="29758" b="20671"/>
                    <a:stretch/>
                  </pic:blipFill>
                  <pic:spPr bwMode="auto">
                    <a:xfrm>
                      <a:off x="0" y="0"/>
                      <a:ext cx="3125660" cy="3297865"/>
                    </a:xfrm>
                    <a:prstGeom prst="rect">
                      <a:avLst/>
                    </a:prstGeom>
                    <a:ln>
                      <a:noFill/>
                    </a:ln>
                    <a:extLst>
                      <a:ext uri="{53640926-AAD7-44D8-BBD7-CCE9431645EC}">
                        <a14:shadowObscured xmlns:a14="http://schemas.microsoft.com/office/drawing/2010/main"/>
                      </a:ext>
                    </a:extLst>
                  </pic:spPr>
                </pic:pic>
              </a:graphicData>
            </a:graphic>
          </wp:inline>
        </w:drawing>
      </w:r>
    </w:p>
    <w:p w14:paraId="627FD926" w14:textId="2E620074" w:rsidR="00860546" w:rsidRDefault="00860546" w:rsidP="00E04FC1">
      <w:pPr>
        <w:jc w:val="both"/>
        <w:rPr>
          <w:rFonts w:ascii="Times New Roman" w:hAnsi="Times New Roman" w:cs="Times New Roman"/>
          <w:b/>
          <w:bCs/>
          <w:color w:val="000000" w:themeColor="text1"/>
          <w:sz w:val="18"/>
          <w:szCs w:val="18"/>
        </w:rPr>
      </w:pPr>
      <w:r>
        <w:rPr>
          <w:rFonts w:ascii="Times New Roman" w:hAnsi="Times New Roman" w:cs="Times New Roman"/>
          <w:b/>
          <w:bCs/>
          <w:color w:val="7030A0"/>
          <w:sz w:val="18"/>
          <w:szCs w:val="18"/>
        </w:rPr>
        <w:t xml:space="preserve">                              </w:t>
      </w:r>
      <w:r w:rsidRPr="00860546">
        <w:rPr>
          <w:rFonts w:ascii="Times New Roman" w:hAnsi="Times New Roman" w:cs="Times New Roman"/>
          <w:b/>
          <w:bCs/>
          <w:color w:val="000000" w:themeColor="text1"/>
          <w:sz w:val="18"/>
          <w:szCs w:val="18"/>
        </w:rPr>
        <w:t>TM Signal Generator</w:t>
      </w:r>
    </w:p>
    <w:p w14:paraId="00B840EE" w14:textId="379F9552" w:rsidR="0060637B" w:rsidRDefault="0060637B" w:rsidP="00E04FC1">
      <w:pPr>
        <w:jc w:val="both"/>
        <w:rPr>
          <w:rFonts w:ascii="Times New Roman" w:hAnsi="Times New Roman" w:cs="Times New Roman"/>
          <w:b/>
          <w:bCs/>
          <w:color w:val="000000" w:themeColor="text1"/>
          <w:sz w:val="18"/>
          <w:szCs w:val="18"/>
        </w:rPr>
      </w:pPr>
    </w:p>
    <w:p w14:paraId="729FA78A" w14:textId="77777777" w:rsidR="0060637B" w:rsidRDefault="0060637B" w:rsidP="00E04FC1">
      <w:pPr>
        <w:jc w:val="both"/>
        <w:rPr>
          <w:rFonts w:ascii="Times New Roman" w:hAnsi="Times New Roman" w:cs="Times New Roman"/>
          <w:b/>
          <w:bCs/>
          <w:noProof/>
          <w:color w:val="000000" w:themeColor="text1"/>
          <w:sz w:val="18"/>
          <w:szCs w:val="18"/>
        </w:rPr>
      </w:pPr>
    </w:p>
    <w:p w14:paraId="6275B5EE" w14:textId="6BA0A8D1" w:rsidR="0060637B" w:rsidRDefault="0060637B" w:rsidP="00E04FC1">
      <w:pPr>
        <w:jc w:val="both"/>
        <w:rPr>
          <w:rFonts w:ascii="Times New Roman" w:hAnsi="Times New Roman" w:cs="Times New Roman"/>
          <w:b/>
          <w:bCs/>
          <w:color w:val="000000" w:themeColor="text1"/>
          <w:sz w:val="18"/>
          <w:szCs w:val="18"/>
        </w:rPr>
      </w:pPr>
      <w:r>
        <w:rPr>
          <w:rFonts w:ascii="Times New Roman" w:hAnsi="Times New Roman" w:cs="Times New Roman"/>
          <w:b/>
          <w:bCs/>
          <w:noProof/>
          <w:color w:val="000000" w:themeColor="text1"/>
          <w:sz w:val="18"/>
          <w:szCs w:val="18"/>
        </w:rPr>
        <w:drawing>
          <wp:inline distT="0" distB="0" distL="0" distR="0" wp14:anchorId="70AA6D86" wp14:editId="12914F6C">
            <wp:extent cx="4273550" cy="3036270"/>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rotWithShape="1">
                    <a:blip r:embed="rId47" cstate="print">
                      <a:extLst>
                        <a:ext uri="{28A0092B-C50C-407E-A947-70E740481C1C}">
                          <a14:useLocalDpi xmlns:a14="http://schemas.microsoft.com/office/drawing/2010/main" val="0"/>
                        </a:ext>
                      </a:extLst>
                    </a:blip>
                    <a:srcRect l="26257" t="10046" r="11368" b="11168"/>
                    <a:stretch/>
                  </pic:blipFill>
                  <pic:spPr bwMode="auto">
                    <a:xfrm>
                      <a:off x="0" y="0"/>
                      <a:ext cx="4286623" cy="3045558"/>
                    </a:xfrm>
                    <a:prstGeom prst="rect">
                      <a:avLst/>
                    </a:prstGeom>
                    <a:ln>
                      <a:noFill/>
                    </a:ln>
                    <a:extLst>
                      <a:ext uri="{53640926-AAD7-44D8-BBD7-CCE9431645EC}">
                        <a14:shadowObscured xmlns:a14="http://schemas.microsoft.com/office/drawing/2010/main"/>
                      </a:ext>
                    </a:extLst>
                  </pic:spPr>
                </pic:pic>
              </a:graphicData>
            </a:graphic>
          </wp:inline>
        </w:drawing>
      </w:r>
    </w:p>
    <w:p w14:paraId="0D7937D0" w14:textId="61F1F69D" w:rsidR="002F28A7" w:rsidRDefault="0060637B" w:rsidP="00E04FC1">
      <w:pPr>
        <w:jc w:val="both"/>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 xml:space="preserve">                                            DL MAC Top</w:t>
      </w:r>
    </w:p>
    <w:p w14:paraId="43F61E65" w14:textId="77777777" w:rsidR="00AF5204" w:rsidRDefault="00AF5204">
      <w:pPr>
        <w:rPr>
          <w:rFonts w:ascii="Times New Roman" w:hAnsi="Times New Roman" w:cs="Times New Roman"/>
          <w:b/>
          <w:bCs/>
          <w:color w:val="7030A0"/>
          <w:sz w:val="24"/>
          <w:szCs w:val="24"/>
        </w:rPr>
      </w:pPr>
    </w:p>
    <w:p w14:paraId="107E7168" w14:textId="77777777" w:rsidR="00AF5204" w:rsidRDefault="00AF5204">
      <w:pPr>
        <w:rPr>
          <w:rFonts w:ascii="Times New Roman" w:hAnsi="Times New Roman" w:cs="Times New Roman"/>
          <w:b/>
          <w:bCs/>
          <w:color w:val="7030A0"/>
          <w:sz w:val="24"/>
          <w:szCs w:val="24"/>
        </w:rPr>
      </w:pPr>
    </w:p>
    <w:p w14:paraId="42E6F3A6" w14:textId="77777777" w:rsidR="00AF5204" w:rsidRDefault="00AF5204">
      <w:pPr>
        <w:rPr>
          <w:rFonts w:ascii="Times New Roman" w:hAnsi="Times New Roman" w:cs="Times New Roman"/>
          <w:b/>
          <w:bCs/>
          <w:color w:val="7030A0"/>
          <w:sz w:val="24"/>
          <w:szCs w:val="24"/>
        </w:rPr>
      </w:pPr>
    </w:p>
    <w:p w14:paraId="670D7AE3" w14:textId="77777777" w:rsidR="00AF5204" w:rsidRDefault="00AF5204">
      <w:pPr>
        <w:rPr>
          <w:rFonts w:ascii="Times New Roman" w:hAnsi="Times New Roman" w:cs="Times New Roman"/>
          <w:b/>
          <w:bCs/>
          <w:color w:val="7030A0"/>
          <w:sz w:val="24"/>
          <w:szCs w:val="24"/>
        </w:rPr>
      </w:pPr>
    </w:p>
    <w:p w14:paraId="6DFA6C10" w14:textId="311E00B2" w:rsidR="00EB103B" w:rsidRPr="00EB103B" w:rsidRDefault="00EB103B">
      <w:pPr>
        <w:rPr>
          <w:rFonts w:ascii="Times New Roman" w:hAnsi="Times New Roman" w:cs="Times New Roman"/>
          <w:b/>
          <w:bCs/>
          <w:color w:val="7030A0"/>
          <w:sz w:val="24"/>
          <w:szCs w:val="24"/>
        </w:rPr>
      </w:pPr>
      <w:r>
        <w:rPr>
          <w:rFonts w:ascii="Times New Roman" w:hAnsi="Times New Roman" w:cs="Times New Roman"/>
          <w:b/>
          <w:bCs/>
          <w:color w:val="7030A0"/>
          <w:sz w:val="24"/>
          <w:szCs w:val="24"/>
        </w:rPr>
        <w:lastRenderedPageBreak/>
        <w:t>6.2. Synthesis Reports</w:t>
      </w:r>
    </w:p>
    <w:p w14:paraId="2D5AC3F9" w14:textId="45D2DBE7" w:rsidR="00EB103B" w:rsidRDefault="00571497">
      <w:pPr>
        <w:rPr>
          <w:rFonts w:ascii="Times New Roman" w:hAnsi="Times New Roman" w:cs="Times New Roman"/>
          <w:b/>
          <w:bCs/>
          <w:color w:val="000000" w:themeColor="text1"/>
          <w:sz w:val="18"/>
          <w:szCs w:val="18"/>
        </w:rPr>
      </w:pPr>
      <w:r>
        <w:rPr>
          <w:noProof/>
        </w:rPr>
        <w:drawing>
          <wp:inline distT="0" distB="0" distL="0" distR="0" wp14:anchorId="454B0F26" wp14:editId="5CCEB2B1">
            <wp:extent cx="5731510" cy="283654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36545"/>
                    </a:xfrm>
                    <a:prstGeom prst="rect">
                      <a:avLst/>
                    </a:prstGeom>
                  </pic:spPr>
                </pic:pic>
              </a:graphicData>
            </a:graphic>
          </wp:inline>
        </w:drawing>
      </w:r>
    </w:p>
    <w:p w14:paraId="16652528" w14:textId="788A64CD" w:rsidR="00405C1C" w:rsidRPr="00CB7038" w:rsidRDefault="00405C1C">
      <w:pPr>
        <w:rPr>
          <w:rFonts w:ascii="Times New Roman" w:hAnsi="Times New Roman" w:cs="Times New Roman"/>
          <w:color w:val="000000" w:themeColor="text1"/>
        </w:rPr>
      </w:pPr>
      <w:r w:rsidRPr="00CB7038">
        <w:rPr>
          <w:rFonts w:ascii="Times New Roman" w:hAnsi="Times New Roman" w:cs="Times New Roman"/>
          <w:color w:val="000000" w:themeColor="text1"/>
        </w:rPr>
        <w:t xml:space="preserve">Please </w:t>
      </w:r>
      <w:r w:rsidR="00CB7038" w:rsidRPr="00CB7038">
        <w:rPr>
          <w:rFonts w:ascii="Times New Roman" w:hAnsi="Times New Roman" w:cs="Times New Roman"/>
          <w:color w:val="000000" w:themeColor="text1"/>
        </w:rPr>
        <w:t xml:space="preserve">check </w:t>
      </w:r>
      <w:r w:rsidR="00594787">
        <w:rPr>
          <w:rFonts w:ascii="Times New Roman" w:hAnsi="Times New Roman" w:cs="Times New Roman"/>
          <w:color w:val="000000" w:themeColor="text1"/>
        </w:rPr>
        <w:t xml:space="preserve">the </w:t>
      </w:r>
      <w:r w:rsidR="00CB7038" w:rsidRPr="00CB7038">
        <w:rPr>
          <w:rFonts w:ascii="Times New Roman" w:hAnsi="Times New Roman" w:cs="Times New Roman"/>
          <w:color w:val="000000" w:themeColor="text1"/>
        </w:rPr>
        <w:t>utilization reports</w:t>
      </w:r>
      <w:r w:rsidR="00594787">
        <w:rPr>
          <w:rFonts w:ascii="Times New Roman" w:hAnsi="Times New Roman" w:cs="Times New Roman"/>
          <w:color w:val="000000" w:themeColor="text1"/>
        </w:rPr>
        <w:t xml:space="preserve"> file</w:t>
      </w:r>
      <w:r w:rsidR="00CB7038" w:rsidRPr="00CB7038">
        <w:rPr>
          <w:rFonts w:ascii="Times New Roman" w:hAnsi="Times New Roman" w:cs="Times New Roman"/>
          <w:color w:val="000000" w:themeColor="text1"/>
        </w:rPr>
        <w:t xml:space="preserve"> below</w:t>
      </w:r>
    </w:p>
    <w:p w14:paraId="5F80FCEB" w14:textId="53C76FC6" w:rsidR="00405C1C" w:rsidRDefault="00CB7038">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t xml:space="preserve">   </w:t>
      </w:r>
      <w:r w:rsidR="003C33A1">
        <w:object w:dxaOrig="1504" w:dyaOrig="982" w14:anchorId="47377A50">
          <v:shape id="_x0000_i1035" type="#_x0000_t75" style="width:74.75pt;height:48.55pt" o:ole="">
            <v:imagedata r:id="rId49" o:title=""/>
          </v:shape>
          <o:OLEObject Type="Embed" ProgID="AcroExch.Document.DC" ShapeID="_x0000_i1035" DrawAspect="Icon" ObjectID="_1730820522" r:id="rId50"/>
        </w:object>
      </w:r>
    </w:p>
    <w:p w14:paraId="6A1D9B81" w14:textId="7438E5C0" w:rsidR="00F16FFA" w:rsidRDefault="00F16FFA">
      <w:pPr>
        <w:rPr>
          <w:rFonts w:ascii="Times New Roman" w:hAnsi="Times New Roman" w:cs="Times New Roman"/>
          <w:b/>
          <w:bCs/>
          <w:color w:val="000000" w:themeColor="text1"/>
          <w:sz w:val="18"/>
          <w:szCs w:val="18"/>
        </w:rPr>
      </w:pPr>
    </w:p>
    <w:p w14:paraId="15884828" w14:textId="77777777" w:rsidR="00594787" w:rsidRDefault="00594787">
      <w:pPr>
        <w:rPr>
          <w:rFonts w:ascii="Times New Roman" w:hAnsi="Times New Roman" w:cs="Times New Roman"/>
          <w:b/>
          <w:bCs/>
          <w:color w:val="000000" w:themeColor="text1"/>
          <w:sz w:val="18"/>
          <w:szCs w:val="18"/>
        </w:rPr>
      </w:pPr>
    </w:p>
    <w:p w14:paraId="112B04B9" w14:textId="3636DFE0" w:rsidR="00EB103B" w:rsidRPr="00F62425" w:rsidRDefault="00BB459B">
      <w:pPr>
        <w:rPr>
          <w:rFonts w:ascii="Times New Roman" w:hAnsi="Times New Roman" w:cs="Times New Roman"/>
          <w:color w:val="000000" w:themeColor="text1"/>
          <w:sz w:val="18"/>
          <w:szCs w:val="18"/>
        </w:rPr>
      </w:pPr>
      <w:r>
        <w:rPr>
          <w:rFonts w:ascii="Times New Roman" w:hAnsi="Times New Roman" w:cs="Times New Roman"/>
          <w:color w:val="000000" w:themeColor="text1"/>
          <w:sz w:val="18"/>
          <w:szCs w:val="18"/>
        </w:rPr>
        <w:object w:dxaOrig="10" w:dyaOrig="10" w14:anchorId="016F8294">
          <v:shape id="_x0000_i1036" type="#_x0000_t75" style="width:.55pt;height:.55pt" o:ole="">
            <v:imagedata r:id="rId51" o:title=""/>
          </v:shape>
          <o:OLEObject Type="Embed" ProgID="WordPad.Document.1" ShapeID="_x0000_i1036" DrawAspect="Content" ObjectID="_1730820523" r:id="rId52"/>
        </w:object>
      </w:r>
    </w:p>
    <w:p w14:paraId="1A8EC2D9" w14:textId="70DEC5E5" w:rsidR="002F28A7" w:rsidRDefault="002F28A7">
      <w:pPr>
        <w:rPr>
          <w:rFonts w:ascii="Times New Roman" w:hAnsi="Times New Roman" w:cs="Times New Roman"/>
          <w:b/>
          <w:bCs/>
          <w:color w:val="000000" w:themeColor="text1"/>
          <w:sz w:val="18"/>
          <w:szCs w:val="18"/>
        </w:rPr>
      </w:pPr>
      <w:r>
        <w:rPr>
          <w:rFonts w:ascii="Times New Roman" w:hAnsi="Times New Roman" w:cs="Times New Roman"/>
          <w:b/>
          <w:bCs/>
          <w:color w:val="000000" w:themeColor="text1"/>
          <w:sz w:val="18"/>
          <w:szCs w:val="18"/>
        </w:rPr>
        <w:br w:type="page"/>
      </w:r>
    </w:p>
    <w:p w14:paraId="5FABEEB8" w14:textId="71C8C60A" w:rsidR="0060637B" w:rsidRDefault="00A76B1D" w:rsidP="00A76B1D">
      <w:pPr>
        <w:jc w:val="both"/>
        <w:rPr>
          <w:rFonts w:ascii="Times New Roman" w:hAnsi="Times New Roman" w:cs="Times New Roman"/>
          <w:b/>
          <w:bCs/>
          <w:color w:val="7030A0"/>
          <w:sz w:val="28"/>
          <w:szCs w:val="28"/>
        </w:rPr>
      </w:pPr>
      <w:r w:rsidRPr="00A76B1D">
        <w:rPr>
          <w:rFonts w:ascii="Times New Roman" w:hAnsi="Times New Roman" w:cs="Times New Roman"/>
          <w:b/>
          <w:bCs/>
          <w:color w:val="7030A0"/>
          <w:sz w:val="28"/>
          <w:szCs w:val="28"/>
        </w:rPr>
        <w:lastRenderedPageBreak/>
        <w:t>7.</w:t>
      </w:r>
      <w:r>
        <w:rPr>
          <w:rFonts w:ascii="Times New Roman" w:hAnsi="Times New Roman" w:cs="Times New Roman"/>
          <w:b/>
          <w:bCs/>
          <w:color w:val="7030A0"/>
          <w:sz w:val="28"/>
          <w:szCs w:val="28"/>
        </w:rPr>
        <w:t xml:space="preserve"> SIMULATION</w:t>
      </w:r>
    </w:p>
    <w:p w14:paraId="3E62588E" w14:textId="5D4F72C1" w:rsidR="00A76B1D" w:rsidRDefault="00E7077E" w:rsidP="00A76B1D">
      <w:pPr>
        <w:jc w:val="both"/>
        <w:rPr>
          <w:rFonts w:ascii="Times New Roman" w:hAnsi="Times New Roman" w:cs="Times New Roman"/>
          <w:sz w:val="24"/>
          <w:szCs w:val="24"/>
        </w:rPr>
      </w:pPr>
      <w:r>
        <w:rPr>
          <w:rFonts w:ascii="Times New Roman" w:hAnsi="Times New Roman" w:cs="Times New Roman"/>
          <w:sz w:val="24"/>
          <w:szCs w:val="24"/>
        </w:rPr>
        <w:t>Antenna Port Configuration (AP_NUM): 2</w:t>
      </w:r>
    </w:p>
    <w:p w14:paraId="4BF239FE" w14:textId="63095C58" w:rsidR="001D0607" w:rsidRDefault="001D0607" w:rsidP="00A76B1D">
      <w:pPr>
        <w:jc w:val="both"/>
        <w:rPr>
          <w:rFonts w:ascii="Times New Roman" w:hAnsi="Times New Roman" w:cs="Times New Roman"/>
          <w:sz w:val="24"/>
          <w:szCs w:val="24"/>
        </w:rPr>
      </w:pPr>
      <w:r>
        <w:rPr>
          <w:rFonts w:ascii="Times New Roman" w:hAnsi="Times New Roman" w:cs="Times New Roman"/>
          <w:sz w:val="24"/>
          <w:szCs w:val="24"/>
        </w:rPr>
        <w:t>Simulation ran for 1 frame 20 slots14 symbols.</w:t>
      </w:r>
    </w:p>
    <w:p w14:paraId="577DFF79" w14:textId="61060372" w:rsidR="00E7077E" w:rsidRDefault="007A0343" w:rsidP="00A76B1D">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5C92BC" wp14:editId="2FB58041">
            <wp:extent cx="6309156" cy="2406650"/>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326037" cy="2413089"/>
                    </a:xfrm>
                    <a:prstGeom prst="rect">
                      <a:avLst/>
                    </a:prstGeom>
                  </pic:spPr>
                </pic:pic>
              </a:graphicData>
            </a:graphic>
          </wp:inline>
        </w:drawing>
      </w:r>
    </w:p>
    <w:p w14:paraId="19D974EF" w14:textId="4213396C" w:rsidR="00CE0247" w:rsidRDefault="00A8735B" w:rsidP="00CE024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EFCBAE" wp14:editId="2607D319">
            <wp:extent cx="6300713" cy="2432050"/>
            <wp:effectExtent l="0" t="0" r="5080" b="6350"/>
            <wp:docPr id="10" name="Picture 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with medium confidenc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316363" cy="2438091"/>
                    </a:xfrm>
                    <a:prstGeom prst="rect">
                      <a:avLst/>
                    </a:prstGeom>
                  </pic:spPr>
                </pic:pic>
              </a:graphicData>
            </a:graphic>
          </wp:inline>
        </w:drawing>
      </w:r>
    </w:p>
    <w:p w14:paraId="280E4D5C" w14:textId="279853F4" w:rsidR="00CE0247" w:rsidRDefault="00CE0247" w:rsidP="00CE0247">
      <w:pPr>
        <w:jc w:val="both"/>
        <w:rPr>
          <w:rFonts w:ascii="Times New Roman" w:hAnsi="Times New Roman" w:cs="Times New Roman"/>
          <w:sz w:val="24"/>
          <w:szCs w:val="24"/>
        </w:rPr>
      </w:pPr>
      <w:r>
        <w:rPr>
          <w:rFonts w:ascii="Times New Roman" w:hAnsi="Times New Roman" w:cs="Times New Roman"/>
          <w:sz w:val="24"/>
          <w:szCs w:val="24"/>
        </w:rPr>
        <w:t>Antenna Port Configuration (AP_NUM): 4</w:t>
      </w:r>
    </w:p>
    <w:p w14:paraId="1508FD1C" w14:textId="5E97C2E6" w:rsidR="00CE0247" w:rsidRDefault="004A56D9" w:rsidP="00CE0247">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25149A" wp14:editId="5B44199F">
            <wp:extent cx="6339149" cy="2451100"/>
            <wp:effectExtent l="0" t="0" r="5080" b="6350"/>
            <wp:docPr id="11" name="Picture 1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electronics&#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90578" cy="2470985"/>
                    </a:xfrm>
                    <a:prstGeom prst="rect">
                      <a:avLst/>
                    </a:prstGeom>
                  </pic:spPr>
                </pic:pic>
              </a:graphicData>
            </a:graphic>
          </wp:inline>
        </w:drawing>
      </w:r>
    </w:p>
    <w:p w14:paraId="694B997E" w14:textId="4BE0FB9F" w:rsidR="004A56D9" w:rsidRDefault="004A56D9" w:rsidP="004A56D9">
      <w:pPr>
        <w:jc w:val="both"/>
        <w:rPr>
          <w:rFonts w:ascii="Times New Roman" w:hAnsi="Times New Roman" w:cs="Times New Roman"/>
          <w:sz w:val="24"/>
          <w:szCs w:val="24"/>
        </w:rPr>
      </w:pPr>
      <w:r>
        <w:rPr>
          <w:rFonts w:ascii="Times New Roman" w:hAnsi="Times New Roman" w:cs="Times New Roman"/>
          <w:sz w:val="24"/>
          <w:szCs w:val="24"/>
        </w:rPr>
        <w:lastRenderedPageBreak/>
        <w:t>Simulation ran for 1 frame 20 slots14 symbols.</w:t>
      </w:r>
    </w:p>
    <w:p w14:paraId="1121CE5E" w14:textId="58775756" w:rsidR="00C144B0" w:rsidRDefault="00C144B0" w:rsidP="004A56D9">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795415" wp14:editId="25EB8C6F">
            <wp:extent cx="6291286" cy="2419350"/>
            <wp:effectExtent l="0" t="0" r="0" b="0"/>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03729" cy="2424135"/>
                    </a:xfrm>
                    <a:prstGeom prst="rect">
                      <a:avLst/>
                    </a:prstGeom>
                  </pic:spPr>
                </pic:pic>
              </a:graphicData>
            </a:graphic>
          </wp:inline>
        </w:drawing>
      </w:r>
    </w:p>
    <w:p w14:paraId="3F4B5FB3" w14:textId="04E54CE1" w:rsidR="00C144B0" w:rsidRDefault="00C144B0" w:rsidP="00C144B0">
      <w:pPr>
        <w:jc w:val="both"/>
        <w:rPr>
          <w:rFonts w:ascii="Times New Roman" w:hAnsi="Times New Roman" w:cs="Times New Roman"/>
          <w:sz w:val="24"/>
          <w:szCs w:val="24"/>
        </w:rPr>
      </w:pPr>
      <w:r>
        <w:rPr>
          <w:rFonts w:ascii="Times New Roman" w:hAnsi="Times New Roman" w:cs="Times New Roman"/>
          <w:sz w:val="24"/>
          <w:szCs w:val="24"/>
        </w:rPr>
        <w:t>Antenna Port Configuration (AP_NUM): 8</w:t>
      </w:r>
    </w:p>
    <w:p w14:paraId="49A3230E" w14:textId="6BC30843" w:rsidR="00C144B0" w:rsidRDefault="00C144B0" w:rsidP="00C144B0">
      <w:pPr>
        <w:jc w:val="both"/>
        <w:rPr>
          <w:rFonts w:ascii="Times New Roman" w:hAnsi="Times New Roman" w:cs="Times New Roman"/>
          <w:sz w:val="24"/>
          <w:szCs w:val="24"/>
        </w:rPr>
      </w:pPr>
      <w:r>
        <w:rPr>
          <w:rFonts w:ascii="Times New Roman" w:hAnsi="Times New Roman" w:cs="Times New Roman"/>
          <w:sz w:val="24"/>
          <w:szCs w:val="24"/>
        </w:rPr>
        <w:t>Simulation ran for 1 frame 20 slots14 symbols.</w:t>
      </w:r>
    </w:p>
    <w:p w14:paraId="3420D8D8" w14:textId="6F904B8A" w:rsidR="00C144B0" w:rsidRDefault="003552FD" w:rsidP="00C144B0">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AEF25C" wp14:editId="36AB15E3">
            <wp:extent cx="6294355" cy="2520950"/>
            <wp:effectExtent l="0" t="0" r="0" b="0"/>
            <wp:docPr id="13" name="Picture 1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capture&#10;&#10;Description automatically generated with low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302624" cy="2524262"/>
                    </a:xfrm>
                    <a:prstGeom prst="rect">
                      <a:avLst/>
                    </a:prstGeom>
                  </pic:spPr>
                </pic:pic>
              </a:graphicData>
            </a:graphic>
          </wp:inline>
        </w:drawing>
      </w:r>
    </w:p>
    <w:p w14:paraId="2C02B42C" w14:textId="6A6C0B3A" w:rsidR="00DA3B94" w:rsidRDefault="00DA3B94" w:rsidP="00DA3B94">
      <w:pPr>
        <w:jc w:val="both"/>
        <w:rPr>
          <w:rFonts w:ascii="Times New Roman" w:hAnsi="Times New Roman" w:cs="Times New Roman"/>
          <w:sz w:val="24"/>
          <w:szCs w:val="24"/>
        </w:rPr>
      </w:pPr>
      <w:r>
        <w:rPr>
          <w:rFonts w:ascii="Times New Roman" w:hAnsi="Times New Roman" w:cs="Times New Roman"/>
          <w:sz w:val="24"/>
          <w:szCs w:val="24"/>
        </w:rPr>
        <w:t>Antenna Port Configuration (AP_NUM): 32</w:t>
      </w:r>
    </w:p>
    <w:p w14:paraId="4DF797D8" w14:textId="43F813C5" w:rsidR="00DA3B94" w:rsidRDefault="00645477"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B10837" wp14:editId="7F07EE89">
            <wp:extent cx="6273945" cy="2438400"/>
            <wp:effectExtent l="0" t="0" r="0" b="0"/>
            <wp:docPr id="15" name="Picture 1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computer screen capture&#10;&#10;Description automatically generated with low confidenc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289100" cy="2444290"/>
                    </a:xfrm>
                    <a:prstGeom prst="rect">
                      <a:avLst/>
                    </a:prstGeom>
                  </pic:spPr>
                </pic:pic>
              </a:graphicData>
            </a:graphic>
          </wp:inline>
        </w:drawing>
      </w:r>
      <w:r w:rsidR="00815D02">
        <w:rPr>
          <w:rFonts w:ascii="Times New Roman" w:hAnsi="Times New Roman" w:cs="Times New Roman"/>
          <w:sz w:val="24"/>
          <w:szCs w:val="24"/>
        </w:rPr>
        <w:t xml:space="preserve"> </w:t>
      </w:r>
    </w:p>
    <w:p w14:paraId="1F1B3639" w14:textId="2839C9C6" w:rsidR="00CE35AE" w:rsidRDefault="00CE35AE" w:rsidP="00DA3B94">
      <w:pPr>
        <w:jc w:val="both"/>
        <w:rPr>
          <w:rFonts w:ascii="Times New Roman" w:hAnsi="Times New Roman" w:cs="Times New Roman"/>
          <w:sz w:val="24"/>
          <w:szCs w:val="24"/>
        </w:rPr>
      </w:pPr>
      <w:r>
        <w:rPr>
          <w:rFonts w:ascii="Times New Roman" w:hAnsi="Times New Roman" w:cs="Times New Roman"/>
          <w:sz w:val="24"/>
          <w:szCs w:val="24"/>
        </w:rPr>
        <w:lastRenderedPageBreak/>
        <w:t>Simulation ran for 1 frame 20 slots14 symbols.</w:t>
      </w:r>
    </w:p>
    <w:p w14:paraId="53EEC963" w14:textId="55FB2952" w:rsidR="004946FB" w:rsidRDefault="005D689C"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FA2913" wp14:editId="66D4D5ED">
            <wp:extent cx="6299129" cy="2459355"/>
            <wp:effectExtent l="0" t="0" r="6985" b="0"/>
            <wp:docPr id="16" name="Picture 16"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327256" cy="2470336"/>
                    </a:xfrm>
                    <a:prstGeom prst="rect">
                      <a:avLst/>
                    </a:prstGeom>
                  </pic:spPr>
                </pic:pic>
              </a:graphicData>
            </a:graphic>
          </wp:inline>
        </w:drawing>
      </w:r>
    </w:p>
    <w:p w14:paraId="1F6D12D2" w14:textId="77777777" w:rsidR="00CE35AE" w:rsidRDefault="00CE35AE" w:rsidP="00DA3B94">
      <w:pPr>
        <w:jc w:val="both"/>
        <w:rPr>
          <w:rFonts w:ascii="Times New Roman" w:hAnsi="Times New Roman" w:cs="Times New Roman"/>
          <w:sz w:val="24"/>
          <w:szCs w:val="24"/>
        </w:rPr>
      </w:pPr>
    </w:p>
    <w:p w14:paraId="1D661EEB" w14:textId="6536D748" w:rsidR="00815D02" w:rsidRDefault="00CE35AE"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4DFBEA" wp14:editId="65123CD4">
            <wp:extent cx="6292615" cy="2520950"/>
            <wp:effectExtent l="0" t="0" r="0" b="0"/>
            <wp:docPr id="17" name="Picture 17" descr="A picture containing text, electronics, air conditione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electronics, air conditioner,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296971" cy="2522695"/>
                    </a:xfrm>
                    <a:prstGeom prst="rect">
                      <a:avLst/>
                    </a:prstGeom>
                  </pic:spPr>
                </pic:pic>
              </a:graphicData>
            </a:graphic>
          </wp:inline>
        </w:drawing>
      </w:r>
    </w:p>
    <w:p w14:paraId="03EDD46E" w14:textId="77777777" w:rsidR="00CE35AE" w:rsidRDefault="00CE35AE" w:rsidP="00DA3B94">
      <w:pPr>
        <w:jc w:val="both"/>
        <w:rPr>
          <w:rFonts w:ascii="Times New Roman" w:hAnsi="Times New Roman" w:cs="Times New Roman"/>
          <w:sz w:val="24"/>
          <w:szCs w:val="24"/>
        </w:rPr>
      </w:pPr>
    </w:p>
    <w:p w14:paraId="309F17C8" w14:textId="49AFA823" w:rsidR="00CE35AE" w:rsidRDefault="00CE35AE"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D526DF" wp14:editId="4B8F0B41">
            <wp:extent cx="6300379" cy="2616200"/>
            <wp:effectExtent l="0" t="0" r="5715" b="0"/>
            <wp:docPr id="18" name="Picture 18"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omputer screen capture&#10;&#10;Description automatically generated with low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309367" cy="2619932"/>
                    </a:xfrm>
                    <a:prstGeom prst="rect">
                      <a:avLst/>
                    </a:prstGeom>
                  </pic:spPr>
                </pic:pic>
              </a:graphicData>
            </a:graphic>
          </wp:inline>
        </w:drawing>
      </w:r>
    </w:p>
    <w:p w14:paraId="1E1128F7" w14:textId="00D92075" w:rsidR="00CE35AE" w:rsidRDefault="004928E3" w:rsidP="00DA3B94">
      <w:pPr>
        <w:jc w:val="both"/>
        <w:rPr>
          <w:rFonts w:ascii="Times New Roman" w:hAnsi="Times New Roman" w:cs="Times New Roman"/>
          <w:sz w:val="24"/>
          <w:szCs w:val="24"/>
        </w:rPr>
      </w:pPr>
      <w:r>
        <w:rPr>
          <w:rFonts w:ascii="Times New Roman" w:hAnsi="Times New Roman" w:cs="Times New Roman"/>
          <w:sz w:val="24"/>
          <w:szCs w:val="24"/>
        </w:rPr>
        <w:lastRenderedPageBreak/>
        <w:t>DL Beamer Output Data:</w:t>
      </w:r>
    </w:p>
    <w:p w14:paraId="24BEE0A1" w14:textId="319CF0C4" w:rsidR="004928E3" w:rsidRDefault="00B5455C"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68190E" wp14:editId="517C88E7">
            <wp:extent cx="6365863" cy="1809750"/>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375843" cy="1812587"/>
                    </a:xfrm>
                    <a:prstGeom prst="rect">
                      <a:avLst/>
                    </a:prstGeom>
                  </pic:spPr>
                </pic:pic>
              </a:graphicData>
            </a:graphic>
          </wp:inline>
        </w:drawing>
      </w:r>
    </w:p>
    <w:p w14:paraId="6CCD69CA" w14:textId="6F99316A" w:rsidR="00B5455C" w:rsidRDefault="004C0A72" w:rsidP="00DA3B94">
      <w:pPr>
        <w:jc w:val="both"/>
        <w:rPr>
          <w:rFonts w:ascii="Times New Roman" w:hAnsi="Times New Roman" w:cs="Times New Roman"/>
          <w:b/>
          <w:bCs/>
          <w:sz w:val="18"/>
          <w:szCs w:val="18"/>
        </w:rPr>
      </w:pPr>
      <w:r>
        <w:rPr>
          <w:rFonts w:ascii="Times New Roman" w:hAnsi="Times New Roman" w:cs="Times New Roman"/>
          <w:sz w:val="18"/>
          <w:szCs w:val="18"/>
        </w:rPr>
        <w:t xml:space="preserve">                                                                      </w:t>
      </w:r>
      <w:r w:rsidR="00FE47B7">
        <w:rPr>
          <w:rFonts w:ascii="Times New Roman" w:hAnsi="Times New Roman" w:cs="Times New Roman"/>
          <w:sz w:val="18"/>
          <w:szCs w:val="18"/>
        </w:rPr>
        <w:t xml:space="preserve">  </w:t>
      </w:r>
      <w:r>
        <w:rPr>
          <w:rFonts w:ascii="Times New Roman" w:hAnsi="Times New Roman" w:cs="Times New Roman"/>
          <w:sz w:val="18"/>
          <w:szCs w:val="18"/>
        </w:rPr>
        <w:t xml:space="preserve">   </w:t>
      </w:r>
      <w:r>
        <w:rPr>
          <w:rFonts w:ascii="Times New Roman" w:hAnsi="Times New Roman" w:cs="Times New Roman"/>
          <w:b/>
          <w:bCs/>
          <w:sz w:val="18"/>
          <w:szCs w:val="18"/>
        </w:rPr>
        <w:t>Output data for 20 slots</w:t>
      </w:r>
      <w:r w:rsidR="008B3F9A">
        <w:rPr>
          <w:rFonts w:ascii="Times New Roman" w:hAnsi="Times New Roman" w:cs="Times New Roman"/>
          <w:b/>
          <w:bCs/>
          <w:sz w:val="18"/>
          <w:szCs w:val="18"/>
        </w:rPr>
        <w:t xml:space="preserve"> (</w:t>
      </w:r>
      <w:r>
        <w:rPr>
          <w:rFonts w:ascii="Times New Roman" w:hAnsi="Times New Roman" w:cs="Times New Roman"/>
          <w:b/>
          <w:bCs/>
          <w:sz w:val="18"/>
          <w:szCs w:val="18"/>
        </w:rPr>
        <w:t>1 frame</w:t>
      </w:r>
      <w:r w:rsidR="008B3F9A">
        <w:rPr>
          <w:rFonts w:ascii="Times New Roman" w:hAnsi="Times New Roman" w:cs="Times New Roman"/>
          <w:b/>
          <w:bCs/>
          <w:sz w:val="18"/>
          <w:szCs w:val="18"/>
        </w:rPr>
        <w:t>)</w:t>
      </w:r>
    </w:p>
    <w:p w14:paraId="36DEA0F5" w14:textId="6C4EDF5B" w:rsidR="008B3F9A" w:rsidRDefault="008B3F9A" w:rsidP="00DA3B94">
      <w:pPr>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AC79D56" wp14:editId="1A66942A">
            <wp:extent cx="6368344" cy="179070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74718" cy="1792492"/>
                    </a:xfrm>
                    <a:prstGeom prst="rect">
                      <a:avLst/>
                    </a:prstGeom>
                  </pic:spPr>
                </pic:pic>
              </a:graphicData>
            </a:graphic>
          </wp:inline>
        </w:drawing>
      </w:r>
    </w:p>
    <w:p w14:paraId="28DB8691" w14:textId="462C8DAA" w:rsidR="008B3F9A" w:rsidRDefault="008B3F9A" w:rsidP="00DA3B94">
      <w:pPr>
        <w:jc w:val="both"/>
        <w:rPr>
          <w:rFonts w:ascii="Times New Roman" w:hAnsi="Times New Roman" w:cs="Times New Roman"/>
          <w:b/>
          <w:bCs/>
          <w:sz w:val="18"/>
          <w:szCs w:val="18"/>
        </w:rPr>
      </w:pPr>
      <w:r>
        <w:rPr>
          <w:rFonts w:ascii="Times New Roman" w:hAnsi="Times New Roman" w:cs="Times New Roman"/>
          <w:b/>
          <w:bCs/>
          <w:sz w:val="24"/>
          <w:szCs w:val="24"/>
        </w:rPr>
        <w:t xml:space="preserve">                                                  </w:t>
      </w:r>
      <w:r w:rsidR="00FE47B7">
        <w:rPr>
          <w:rFonts w:ascii="Times New Roman" w:hAnsi="Times New Roman" w:cs="Times New Roman"/>
          <w:b/>
          <w:bCs/>
          <w:sz w:val="18"/>
          <w:szCs w:val="18"/>
        </w:rPr>
        <w:t>Output data for 14 symbols (1 slot (1 frame))</w:t>
      </w:r>
    </w:p>
    <w:p w14:paraId="4D6FF1F8" w14:textId="66974F71" w:rsidR="0068210D" w:rsidRDefault="001C0AD5" w:rsidP="00DA3B94">
      <w:pPr>
        <w:jc w:val="both"/>
        <w:rPr>
          <w:rFonts w:ascii="Times New Roman" w:hAnsi="Times New Roman" w:cs="Times New Roman"/>
          <w:sz w:val="24"/>
          <w:szCs w:val="24"/>
        </w:rPr>
      </w:pPr>
      <w:r>
        <w:rPr>
          <w:rFonts w:ascii="Times New Roman" w:hAnsi="Times New Roman" w:cs="Times New Roman"/>
          <w:sz w:val="24"/>
          <w:szCs w:val="24"/>
        </w:rPr>
        <w:t>Transcri</w:t>
      </w:r>
      <w:r w:rsidR="00245E4C">
        <w:rPr>
          <w:rFonts w:ascii="Times New Roman" w:hAnsi="Times New Roman" w:cs="Times New Roman"/>
          <w:sz w:val="24"/>
          <w:szCs w:val="24"/>
        </w:rPr>
        <w:t>p</w:t>
      </w:r>
      <w:r>
        <w:rPr>
          <w:rFonts w:ascii="Times New Roman" w:hAnsi="Times New Roman" w:cs="Times New Roman"/>
          <w:sz w:val="24"/>
          <w:szCs w:val="24"/>
        </w:rPr>
        <w:t>t</w:t>
      </w:r>
      <w:r w:rsidR="00245E4C">
        <w:rPr>
          <w:rFonts w:ascii="Times New Roman" w:hAnsi="Times New Roman" w:cs="Times New Roman"/>
          <w:sz w:val="24"/>
          <w:szCs w:val="24"/>
        </w:rPr>
        <w:t xml:space="preserve"> Window:</w:t>
      </w:r>
    </w:p>
    <w:p w14:paraId="531B711A" w14:textId="3A0D939C" w:rsidR="006E1177" w:rsidRDefault="0068210D"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4339A1" wp14:editId="7E2D24BE">
            <wp:extent cx="3583959" cy="38735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rotWithShape="1">
                    <a:blip r:embed="rId64">
                      <a:extLst>
                        <a:ext uri="{28A0092B-C50C-407E-A947-70E740481C1C}">
                          <a14:useLocalDpi xmlns:a14="http://schemas.microsoft.com/office/drawing/2010/main" val="0"/>
                        </a:ext>
                      </a:extLst>
                    </a:blip>
                    <a:srcRect b="3443"/>
                    <a:stretch/>
                  </pic:blipFill>
                  <pic:spPr bwMode="auto">
                    <a:xfrm>
                      <a:off x="0" y="0"/>
                      <a:ext cx="3627174" cy="3920207"/>
                    </a:xfrm>
                    <a:prstGeom prst="rect">
                      <a:avLst/>
                    </a:prstGeom>
                    <a:ln>
                      <a:noFill/>
                    </a:ln>
                    <a:extLst>
                      <a:ext uri="{53640926-AAD7-44D8-BBD7-CCE9431645EC}">
                        <a14:shadowObscured xmlns:a14="http://schemas.microsoft.com/office/drawing/2010/main"/>
                      </a:ext>
                    </a:extLst>
                  </pic:spPr>
                </pic:pic>
              </a:graphicData>
            </a:graphic>
          </wp:inline>
        </w:drawing>
      </w:r>
    </w:p>
    <w:p w14:paraId="3615907F" w14:textId="2B00567E" w:rsidR="006E1177" w:rsidRDefault="006E1177" w:rsidP="00DA3B9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AC8DDA" wp14:editId="5CFEB072">
            <wp:extent cx="3956773" cy="1403350"/>
            <wp:effectExtent l="0" t="0" r="5715" b="635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rotWithShape="1">
                    <a:blip r:embed="rId65">
                      <a:extLst>
                        <a:ext uri="{28A0092B-C50C-407E-A947-70E740481C1C}">
                          <a14:useLocalDpi xmlns:a14="http://schemas.microsoft.com/office/drawing/2010/main" val="0"/>
                        </a:ext>
                      </a:extLst>
                    </a:blip>
                    <a:srcRect r="19344"/>
                    <a:stretch/>
                  </pic:blipFill>
                  <pic:spPr bwMode="auto">
                    <a:xfrm>
                      <a:off x="0" y="0"/>
                      <a:ext cx="3966551" cy="1406818"/>
                    </a:xfrm>
                    <a:prstGeom prst="rect">
                      <a:avLst/>
                    </a:prstGeom>
                    <a:ln>
                      <a:noFill/>
                    </a:ln>
                    <a:extLst>
                      <a:ext uri="{53640926-AAD7-44D8-BBD7-CCE9431645EC}">
                        <a14:shadowObscured xmlns:a14="http://schemas.microsoft.com/office/drawing/2010/main"/>
                      </a:ext>
                    </a:extLst>
                  </pic:spPr>
                </pic:pic>
              </a:graphicData>
            </a:graphic>
          </wp:inline>
        </w:drawing>
      </w:r>
    </w:p>
    <w:p w14:paraId="221B6689" w14:textId="77777777" w:rsidR="006E1177" w:rsidRDefault="006E1177" w:rsidP="00DA3B94">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71A806E" wp14:editId="6B9BFC8E">
            <wp:extent cx="3975100" cy="1401445"/>
            <wp:effectExtent l="0" t="0" r="6350" b="825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rotWithShape="1">
                    <a:blip r:embed="rId66">
                      <a:extLst>
                        <a:ext uri="{28A0092B-C50C-407E-A947-70E740481C1C}">
                          <a14:useLocalDpi xmlns:a14="http://schemas.microsoft.com/office/drawing/2010/main" val="0"/>
                        </a:ext>
                      </a:extLst>
                    </a:blip>
                    <a:srcRect r="30645"/>
                    <a:stretch/>
                  </pic:blipFill>
                  <pic:spPr bwMode="auto">
                    <a:xfrm>
                      <a:off x="0" y="0"/>
                      <a:ext cx="3975100" cy="1401445"/>
                    </a:xfrm>
                    <a:prstGeom prst="rect">
                      <a:avLst/>
                    </a:prstGeom>
                    <a:ln>
                      <a:noFill/>
                    </a:ln>
                    <a:extLst>
                      <a:ext uri="{53640926-AAD7-44D8-BBD7-CCE9431645EC}">
                        <a14:shadowObscured xmlns:a14="http://schemas.microsoft.com/office/drawing/2010/main"/>
                      </a:ext>
                    </a:extLst>
                  </pic:spPr>
                </pic:pic>
              </a:graphicData>
            </a:graphic>
          </wp:inline>
        </w:drawing>
      </w:r>
    </w:p>
    <w:p w14:paraId="2B8C8F9E" w14:textId="77777777" w:rsidR="006E1177" w:rsidRDefault="006E1177" w:rsidP="00DA3B94">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4F473E1D" wp14:editId="0296BC5A">
            <wp:extent cx="3853553" cy="1409700"/>
            <wp:effectExtent l="0" t="0" r="0" b="0"/>
            <wp:docPr id="24" name="Picture 2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rotWithShape="1">
                    <a:blip r:embed="rId67">
                      <a:extLst>
                        <a:ext uri="{28A0092B-C50C-407E-A947-70E740481C1C}">
                          <a14:useLocalDpi xmlns:a14="http://schemas.microsoft.com/office/drawing/2010/main" val="0"/>
                        </a:ext>
                      </a:extLst>
                    </a:blip>
                    <a:srcRect r="8597"/>
                    <a:stretch/>
                  </pic:blipFill>
                  <pic:spPr bwMode="auto">
                    <a:xfrm>
                      <a:off x="0" y="0"/>
                      <a:ext cx="3879610" cy="1419232"/>
                    </a:xfrm>
                    <a:prstGeom prst="rect">
                      <a:avLst/>
                    </a:prstGeom>
                    <a:ln>
                      <a:noFill/>
                    </a:ln>
                    <a:extLst>
                      <a:ext uri="{53640926-AAD7-44D8-BBD7-CCE9431645EC}">
                        <a14:shadowObscured xmlns:a14="http://schemas.microsoft.com/office/drawing/2010/main"/>
                      </a:ext>
                    </a:extLst>
                  </pic:spPr>
                </pic:pic>
              </a:graphicData>
            </a:graphic>
          </wp:inline>
        </w:drawing>
      </w:r>
    </w:p>
    <w:p w14:paraId="124D9176" w14:textId="77777777" w:rsidR="006E1177" w:rsidRDefault="006E1177" w:rsidP="00DA3B94">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0AB96D5" wp14:editId="543139D2">
            <wp:extent cx="4036745" cy="1403350"/>
            <wp:effectExtent l="0" t="0" r="1905" b="635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rotWithShape="1">
                    <a:blip r:embed="rId68">
                      <a:extLst>
                        <a:ext uri="{28A0092B-C50C-407E-A947-70E740481C1C}">
                          <a14:useLocalDpi xmlns:a14="http://schemas.microsoft.com/office/drawing/2010/main" val="0"/>
                        </a:ext>
                      </a:extLst>
                    </a:blip>
                    <a:srcRect r="15356"/>
                    <a:stretch/>
                  </pic:blipFill>
                  <pic:spPr bwMode="auto">
                    <a:xfrm>
                      <a:off x="0" y="0"/>
                      <a:ext cx="4058279" cy="1410836"/>
                    </a:xfrm>
                    <a:prstGeom prst="rect">
                      <a:avLst/>
                    </a:prstGeom>
                    <a:ln>
                      <a:noFill/>
                    </a:ln>
                    <a:extLst>
                      <a:ext uri="{53640926-AAD7-44D8-BBD7-CCE9431645EC}">
                        <a14:shadowObscured xmlns:a14="http://schemas.microsoft.com/office/drawing/2010/main"/>
                      </a:ext>
                    </a:extLst>
                  </pic:spPr>
                </pic:pic>
              </a:graphicData>
            </a:graphic>
          </wp:inline>
        </w:drawing>
      </w:r>
    </w:p>
    <w:p w14:paraId="3FB43560" w14:textId="67F46ABD" w:rsidR="006E1177" w:rsidRDefault="006E1177"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B946A3" wp14:editId="4A1D9370">
            <wp:extent cx="3649638" cy="1428750"/>
            <wp:effectExtent l="0" t="0" r="8255"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rotWithShape="1">
                    <a:blip r:embed="rId69">
                      <a:extLst>
                        <a:ext uri="{28A0092B-C50C-407E-A947-70E740481C1C}">
                          <a14:useLocalDpi xmlns:a14="http://schemas.microsoft.com/office/drawing/2010/main" val="0"/>
                        </a:ext>
                      </a:extLst>
                    </a:blip>
                    <a:srcRect r="22003"/>
                    <a:stretch/>
                  </pic:blipFill>
                  <pic:spPr bwMode="auto">
                    <a:xfrm>
                      <a:off x="0" y="0"/>
                      <a:ext cx="3670077" cy="1436751"/>
                    </a:xfrm>
                    <a:prstGeom prst="rect">
                      <a:avLst/>
                    </a:prstGeom>
                    <a:ln>
                      <a:noFill/>
                    </a:ln>
                    <a:extLst>
                      <a:ext uri="{53640926-AAD7-44D8-BBD7-CCE9431645EC}">
                        <a14:shadowObscured xmlns:a14="http://schemas.microsoft.com/office/drawing/2010/main"/>
                      </a:ext>
                    </a:extLst>
                  </pic:spPr>
                </pic:pic>
              </a:graphicData>
            </a:graphic>
          </wp:inline>
        </w:drawing>
      </w:r>
    </w:p>
    <w:p w14:paraId="58AACC2D" w14:textId="77777777" w:rsidR="00FE6C37" w:rsidRDefault="006E1177" w:rsidP="00DA3B94">
      <w:pPr>
        <w:jc w:val="both"/>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2C98BBCC" wp14:editId="0DB58637">
            <wp:extent cx="5549075" cy="1390650"/>
            <wp:effectExtent l="0" t="0" r="0" b="0"/>
            <wp:docPr id="27" name="Picture 27"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table&#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568954" cy="1395632"/>
                    </a:xfrm>
                    <a:prstGeom prst="rect">
                      <a:avLst/>
                    </a:prstGeom>
                  </pic:spPr>
                </pic:pic>
              </a:graphicData>
            </a:graphic>
          </wp:inline>
        </w:drawing>
      </w:r>
    </w:p>
    <w:p w14:paraId="4846DB45" w14:textId="77777777" w:rsidR="00FE6C37" w:rsidRDefault="006E1177" w:rsidP="00DA3B94">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18754460" wp14:editId="55E9F265">
            <wp:extent cx="5731510" cy="1414780"/>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31510" cy="1414780"/>
                    </a:xfrm>
                    <a:prstGeom prst="rect">
                      <a:avLst/>
                    </a:prstGeom>
                  </pic:spPr>
                </pic:pic>
              </a:graphicData>
            </a:graphic>
          </wp:inline>
        </w:drawing>
      </w:r>
    </w:p>
    <w:p w14:paraId="55977546" w14:textId="77777777" w:rsidR="00FE6C37" w:rsidRDefault="006E1177" w:rsidP="00DA3B94">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72E51886" wp14:editId="68C1CC8A">
            <wp:extent cx="4895850" cy="1428182"/>
            <wp:effectExtent l="0" t="0" r="0" b="63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933711" cy="1439227"/>
                    </a:xfrm>
                    <a:prstGeom prst="rect">
                      <a:avLst/>
                    </a:prstGeom>
                  </pic:spPr>
                </pic:pic>
              </a:graphicData>
            </a:graphic>
          </wp:inline>
        </w:drawing>
      </w:r>
    </w:p>
    <w:p w14:paraId="3CBB9EBA" w14:textId="77777777" w:rsidR="00FE6C37" w:rsidRDefault="006E1177" w:rsidP="00DA3B94">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B455C11" wp14:editId="195B49E9">
            <wp:extent cx="6050227" cy="1422400"/>
            <wp:effectExtent l="0" t="0" r="8255" b="635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6056867" cy="1423961"/>
                    </a:xfrm>
                    <a:prstGeom prst="rect">
                      <a:avLst/>
                    </a:prstGeom>
                  </pic:spPr>
                </pic:pic>
              </a:graphicData>
            </a:graphic>
          </wp:inline>
        </w:drawing>
      </w:r>
    </w:p>
    <w:p w14:paraId="654AEE2C" w14:textId="04C5154C" w:rsidR="006B7E2C" w:rsidRDefault="006E1177" w:rsidP="00DA3B94">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57ABA056" wp14:editId="0AE5965A">
            <wp:extent cx="5181600" cy="1415669"/>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222290" cy="1426786"/>
                    </a:xfrm>
                    <a:prstGeom prst="rect">
                      <a:avLst/>
                    </a:prstGeom>
                  </pic:spPr>
                </pic:pic>
              </a:graphicData>
            </a:graphic>
          </wp:inline>
        </w:drawing>
      </w:r>
    </w:p>
    <w:p w14:paraId="17CEC247" w14:textId="77777777" w:rsidR="00FE6C37" w:rsidRDefault="00FE6C37" w:rsidP="00DA3B94">
      <w:pPr>
        <w:jc w:val="both"/>
        <w:rPr>
          <w:rFonts w:ascii="Times New Roman" w:hAnsi="Times New Roman" w:cs="Times New Roman"/>
          <w:noProof/>
          <w:sz w:val="24"/>
          <w:szCs w:val="24"/>
        </w:rPr>
      </w:pPr>
    </w:p>
    <w:p w14:paraId="4B88E692" w14:textId="77777777" w:rsidR="00FE6C37" w:rsidRDefault="006E1177" w:rsidP="00DA3B9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155A1D" wp14:editId="117BB85B">
            <wp:extent cx="5486400" cy="1401908"/>
            <wp:effectExtent l="0" t="0" r="0" b="8255"/>
            <wp:docPr id="32" name="Picture 3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with low confidence"/>
                    <pic:cNvPicPr/>
                  </pic:nvPicPr>
                  <pic:blipFill rotWithShape="1">
                    <a:blip r:embed="rId75">
                      <a:extLst>
                        <a:ext uri="{28A0092B-C50C-407E-A947-70E740481C1C}">
                          <a14:useLocalDpi xmlns:a14="http://schemas.microsoft.com/office/drawing/2010/main" val="0"/>
                        </a:ext>
                      </a:extLst>
                    </a:blip>
                    <a:srcRect r="22779"/>
                    <a:stretch/>
                  </pic:blipFill>
                  <pic:spPr bwMode="auto">
                    <a:xfrm>
                      <a:off x="0" y="0"/>
                      <a:ext cx="5766462" cy="1473471"/>
                    </a:xfrm>
                    <a:prstGeom prst="rect">
                      <a:avLst/>
                    </a:prstGeom>
                    <a:ln>
                      <a:noFill/>
                    </a:ln>
                    <a:extLst>
                      <a:ext uri="{53640926-AAD7-44D8-BBD7-CCE9431645EC}">
                        <a14:shadowObscured xmlns:a14="http://schemas.microsoft.com/office/drawing/2010/main"/>
                      </a:ext>
                    </a:extLst>
                  </pic:spPr>
                </pic:pic>
              </a:graphicData>
            </a:graphic>
          </wp:inline>
        </w:drawing>
      </w:r>
    </w:p>
    <w:p w14:paraId="109E9D8E" w14:textId="300F06E9" w:rsidR="00FE6C37" w:rsidRDefault="006E1177"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23E061" wp14:editId="208103E9">
            <wp:extent cx="5948292" cy="142875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60642" cy="1431716"/>
                    </a:xfrm>
                    <a:prstGeom prst="rect">
                      <a:avLst/>
                    </a:prstGeom>
                  </pic:spPr>
                </pic:pic>
              </a:graphicData>
            </a:graphic>
          </wp:inline>
        </w:drawing>
      </w:r>
    </w:p>
    <w:p w14:paraId="6286258D" w14:textId="14DDC22F" w:rsidR="00E561CE" w:rsidRDefault="006E1177"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436B3D" wp14:editId="3366BFC2">
            <wp:extent cx="5578903" cy="1416050"/>
            <wp:effectExtent l="0" t="0" r="3175" b="0"/>
            <wp:docPr id="34" name="Picture 34"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85947" cy="1417838"/>
                    </a:xfrm>
                    <a:prstGeom prst="rect">
                      <a:avLst/>
                    </a:prstGeom>
                  </pic:spPr>
                </pic:pic>
              </a:graphicData>
            </a:graphic>
          </wp:inline>
        </w:drawing>
      </w:r>
    </w:p>
    <w:p w14:paraId="6DEB8A6A" w14:textId="625DAF6B" w:rsidR="00902524" w:rsidRDefault="006E1177"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254501" wp14:editId="7F9F7CAF">
            <wp:extent cx="5050957" cy="1403350"/>
            <wp:effectExtent l="0" t="0" r="0" b="635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78">
                      <a:extLst>
                        <a:ext uri="{28A0092B-C50C-407E-A947-70E740481C1C}">
                          <a14:useLocalDpi xmlns:a14="http://schemas.microsoft.com/office/drawing/2010/main" val="0"/>
                        </a:ext>
                      </a:extLst>
                    </a:blip>
                    <a:srcRect r="24116"/>
                    <a:stretch/>
                  </pic:blipFill>
                  <pic:spPr bwMode="auto">
                    <a:xfrm>
                      <a:off x="0" y="0"/>
                      <a:ext cx="5063477" cy="1406829"/>
                    </a:xfrm>
                    <a:prstGeom prst="rect">
                      <a:avLst/>
                    </a:prstGeom>
                    <a:ln>
                      <a:noFill/>
                    </a:ln>
                    <a:extLst>
                      <a:ext uri="{53640926-AAD7-44D8-BBD7-CCE9431645EC}">
                        <a14:shadowObscured xmlns:a14="http://schemas.microsoft.com/office/drawing/2010/main"/>
                      </a:ext>
                    </a:extLst>
                  </pic:spPr>
                </pic:pic>
              </a:graphicData>
            </a:graphic>
          </wp:inline>
        </w:drawing>
      </w:r>
    </w:p>
    <w:p w14:paraId="21520C73" w14:textId="029A42A8" w:rsidR="00902524" w:rsidRDefault="00902524"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A26D37" wp14:editId="32AF1A8C">
            <wp:extent cx="4254500" cy="1429453"/>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rotWithShape="1">
                    <a:blip r:embed="rId79">
                      <a:extLst>
                        <a:ext uri="{28A0092B-C50C-407E-A947-70E740481C1C}">
                          <a14:useLocalDpi xmlns:a14="http://schemas.microsoft.com/office/drawing/2010/main" val="0"/>
                        </a:ext>
                      </a:extLst>
                    </a:blip>
                    <a:srcRect r="35963"/>
                    <a:stretch/>
                  </pic:blipFill>
                  <pic:spPr bwMode="auto">
                    <a:xfrm>
                      <a:off x="0" y="0"/>
                      <a:ext cx="4269790" cy="1434590"/>
                    </a:xfrm>
                    <a:prstGeom prst="rect">
                      <a:avLst/>
                    </a:prstGeom>
                    <a:ln>
                      <a:noFill/>
                    </a:ln>
                    <a:extLst>
                      <a:ext uri="{53640926-AAD7-44D8-BBD7-CCE9431645EC}">
                        <a14:shadowObscured xmlns:a14="http://schemas.microsoft.com/office/drawing/2010/main"/>
                      </a:ext>
                    </a:extLst>
                  </pic:spPr>
                </pic:pic>
              </a:graphicData>
            </a:graphic>
          </wp:inline>
        </w:drawing>
      </w:r>
    </w:p>
    <w:p w14:paraId="4DAE4286" w14:textId="77777777" w:rsidR="00902524" w:rsidRDefault="00902524" w:rsidP="00DA3B94">
      <w:pPr>
        <w:jc w:val="both"/>
        <w:rPr>
          <w:rFonts w:ascii="Times New Roman" w:hAnsi="Times New Roman" w:cs="Times New Roman"/>
          <w:noProof/>
          <w:sz w:val="24"/>
          <w:szCs w:val="24"/>
        </w:rPr>
      </w:pPr>
    </w:p>
    <w:p w14:paraId="72FBD9AE" w14:textId="1E44BA5D" w:rsidR="00902524" w:rsidRDefault="00902524" w:rsidP="00DA3B94">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EE5FC98" wp14:editId="2F13A85D">
            <wp:extent cx="3996671" cy="1295400"/>
            <wp:effectExtent l="0" t="0" r="4445"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rotWithShape="1">
                    <a:blip r:embed="rId80">
                      <a:extLst>
                        <a:ext uri="{28A0092B-C50C-407E-A947-70E740481C1C}">
                          <a14:useLocalDpi xmlns:a14="http://schemas.microsoft.com/office/drawing/2010/main" val="0"/>
                        </a:ext>
                      </a:extLst>
                    </a:blip>
                    <a:srcRect r="37071"/>
                    <a:stretch/>
                  </pic:blipFill>
                  <pic:spPr bwMode="auto">
                    <a:xfrm>
                      <a:off x="0" y="0"/>
                      <a:ext cx="4006184" cy="1298484"/>
                    </a:xfrm>
                    <a:prstGeom prst="rect">
                      <a:avLst/>
                    </a:prstGeom>
                    <a:ln>
                      <a:noFill/>
                    </a:ln>
                    <a:extLst>
                      <a:ext uri="{53640926-AAD7-44D8-BBD7-CCE9431645EC}">
                        <a14:shadowObscured xmlns:a14="http://schemas.microsoft.com/office/drawing/2010/main"/>
                      </a:ext>
                    </a:extLst>
                  </pic:spPr>
                </pic:pic>
              </a:graphicData>
            </a:graphic>
          </wp:inline>
        </w:drawing>
      </w:r>
    </w:p>
    <w:p w14:paraId="1A0F4C10" w14:textId="03D5EB7D" w:rsidR="004F52D6" w:rsidRDefault="00E82A96"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3C028A" wp14:editId="11BFBD82">
            <wp:extent cx="6043925" cy="1314450"/>
            <wp:effectExtent l="0" t="0" r="0" b="0"/>
            <wp:docPr id="38" name="Picture 38"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tabl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049262" cy="1315611"/>
                    </a:xfrm>
                    <a:prstGeom prst="rect">
                      <a:avLst/>
                    </a:prstGeom>
                  </pic:spPr>
                </pic:pic>
              </a:graphicData>
            </a:graphic>
          </wp:inline>
        </w:drawing>
      </w:r>
    </w:p>
    <w:p w14:paraId="0991C4B7" w14:textId="77777777" w:rsidR="00902524" w:rsidRDefault="00902524" w:rsidP="00DA3B94">
      <w:pPr>
        <w:jc w:val="both"/>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E35BEF2" wp14:editId="3E8410C7">
            <wp:extent cx="5731510" cy="1268095"/>
            <wp:effectExtent l="0" t="0" r="2540" b="8255"/>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1510" cy="1268095"/>
                    </a:xfrm>
                    <a:prstGeom prst="rect">
                      <a:avLst/>
                    </a:prstGeom>
                  </pic:spPr>
                </pic:pic>
              </a:graphicData>
            </a:graphic>
          </wp:inline>
        </w:drawing>
      </w:r>
    </w:p>
    <w:p w14:paraId="40B7C3EC" w14:textId="4FFC8B1E" w:rsidR="00902524" w:rsidRDefault="00902524" w:rsidP="00DA3B94">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38B97E" wp14:editId="7DA221ED">
            <wp:extent cx="5588547" cy="1301750"/>
            <wp:effectExtent l="0" t="0" r="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rotWithShape="1">
                    <a:blip r:embed="rId83">
                      <a:extLst>
                        <a:ext uri="{28A0092B-C50C-407E-A947-70E740481C1C}">
                          <a14:useLocalDpi xmlns:a14="http://schemas.microsoft.com/office/drawing/2010/main" val="0"/>
                        </a:ext>
                      </a:extLst>
                    </a:blip>
                    <a:srcRect r="17239"/>
                    <a:stretch/>
                  </pic:blipFill>
                  <pic:spPr bwMode="auto">
                    <a:xfrm>
                      <a:off x="0" y="0"/>
                      <a:ext cx="5602220" cy="1304935"/>
                    </a:xfrm>
                    <a:prstGeom prst="rect">
                      <a:avLst/>
                    </a:prstGeom>
                    <a:ln>
                      <a:noFill/>
                    </a:ln>
                    <a:extLst>
                      <a:ext uri="{53640926-AAD7-44D8-BBD7-CCE9431645EC}">
                        <a14:shadowObscured xmlns:a14="http://schemas.microsoft.com/office/drawing/2010/main"/>
                      </a:ext>
                    </a:extLst>
                  </pic:spPr>
                </pic:pic>
              </a:graphicData>
            </a:graphic>
          </wp:inline>
        </w:drawing>
      </w:r>
    </w:p>
    <w:p w14:paraId="2671D33E" w14:textId="77777777" w:rsidR="00902524" w:rsidRDefault="00902524" w:rsidP="00DA3B94">
      <w:pPr>
        <w:jc w:val="both"/>
        <w:rPr>
          <w:rFonts w:ascii="Times New Roman" w:hAnsi="Times New Roman" w:cs="Times New Roman"/>
          <w:sz w:val="24"/>
          <w:szCs w:val="24"/>
        </w:rPr>
      </w:pPr>
    </w:p>
    <w:p w14:paraId="56CE5022" w14:textId="77777777" w:rsidR="00E561CE" w:rsidRPr="001C0AD5" w:rsidRDefault="00E561CE" w:rsidP="00DA3B94">
      <w:pPr>
        <w:jc w:val="both"/>
        <w:rPr>
          <w:rFonts w:ascii="Times New Roman" w:hAnsi="Times New Roman" w:cs="Times New Roman"/>
          <w:sz w:val="24"/>
          <w:szCs w:val="24"/>
        </w:rPr>
      </w:pPr>
    </w:p>
    <w:p w14:paraId="2CE5E8F1" w14:textId="0216C963" w:rsidR="008B7616" w:rsidRDefault="008B7616" w:rsidP="00A76B1D">
      <w:pPr>
        <w:jc w:val="both"/>
        <w:rPr>
          <w:rFonts w:ascii="Times New Roman" w:hAnsi="Times New Roman" w:cs="Times New Roman"/>
          <w:sz w:val="24"/>
          <w:szCs w:val="24"/>
        </w:rPr>
      </w:pPr>
    </w:p>
    <w:p w14:paraId="6F63200C" w14:textId="77CC02EC" w:rsidR="00B57F3C" w:rsidRDefault="008B7616" w:rsidP="00A363CC">
      <w:pPr>
        <w:rPr>
          <w:rFonts w:ascii="Times New Roman" w:hAnsi="Times New Roman" w:cs="Times New Roman"/>
          <w:sz w:val="24"/>
          <w:szCs w:val="24"/>
        </w:rPr>
      </w:pPr>
      <w:r>
        <w:rPr>
          <w:rFonts w:ascii="Times New Roman" w:hAnsi="Times New Roman" w:cs="Times New Roman"/>
          <w:sz w:val="24"/>
          <w:szCs w:val="24"/>
        </w:rPr>
        <w:br w:type="page"/>
      </w:r>
    </w:p>
    <w:p w14:paraId="704266C9" w14:textId="4F8BEB11" w:rsidR="00E01B93" w:rsidRDefault="00E01B93" w:rsidP="007D4B30">
      <w:pPr>
        <w:jc w:val="both"/>
        <w:rPr>
          <w:rFonts w:ascii="Times New Roman" w:hAnsi="Times New Roman" w:cs="Times New Roman"/>
          <w:sz w:val="24"/>
          <w:szCs w:val="24"/>
        </w:rPr>
      </w:pPr>
    </w:p>
    <w:p w14:paraId="4D1335BE" w14:textId="495F3224" w:rsidR="009A1BE7" w:rsidRDefault="00B027C2" w:rsidP="00284AD0">
      <w:pPr>
        <w:rPr>
          <w:rFonts w:ascii="Times New Roman" w:hAnsi="Times New Roman" w:cs="Times New Roman"/>
          <w:b/>
          <w:bCs/>
          <w:color w:val="7030A0"/>
          <w:sz w:val="28"/>
          <w:szCs w:val="28"/>
        </w:rPr>
      </w:pPr>
      <w:r>
        <w:rPr>
          <w:rFonts w:ascii="Times New Roman" w:hAnsi="Times New Roman" w:cs="Times New Roman"/>
          <w:b/>
          <w:bCs/>
          <w:color w:val="7030A0"/>
          <w:sz w:val="28"/>
          <w:szCs w:val="28"/>
        </w:rPr>
        <w:t>8</w:t>
      </w:r>
      <w:r w:rsidR="00284AD0" w:rsidRPr="00284AD0">
        <w:rPr>
          <w:rFonts w:ascii="Times New Roman" w:hAnsi="Times New Roman" w:cs="Times New Roman"/>
          <w:b/>
          <w:bCs/>
          <w:color w:val="7030A0"/>
          <w:sz w:val="28"/>
          <w:szCs w:val="28"/>
        </w:rPr>
        <w:t>. Modifications</w:t>
      </w:r>
    </w:p>
    <w:p w14:paraId="13CABF43" w14:textId="217F4CE1" w:rsidR="00284AD0" w:rsidRDefault="007C1C68" w:rsidP="00284AD0">
      <w:pPr>
        <w:rPr>
          <w:rFonts w:ascii="Times New Roman" w:hAnsi="Times New Roman" w:cs="Times New Roman"/>
          <w:sz w:val="24"/>
          <w:szCs w:val="24"/>
        </w:rPr>
      </w:pPr>
      <w:r>
        <w:rPr>
          <w:rFonts w:ascii="Times New Roman" w:hAnsi="Times New Roman" w:cs="Times New Roman"/>
          <w:sz w:val="24"/>
          <w:szCs w:val="24"/>
        </w:rPr>
        <w:t xml:space="preserve">1) </w:t>
      </w:r>
      <w:r w:rsidR="00A95DC7">
        <w:rPr>
          <w:rFonts w:ascii="Times New Roman" w:hAnsi="Times New Roman" w:cs="Times New Roman"/>
          <w:sz w:val="24"/>
          <w:szCs w:val="24"/>
        </w:rPr>
        <w:t>C</w:t>
      </w:r>
      <w:r w:rsidR="00587E93">
        <w:rPr>
          <w:rFonts w:ascii="Times New Roman" w:hAnsi="Times New Roman" w:cs="Times New Roman"/>
          <w:sz w:val="24"/>
          <w:szCs w:val="24"/>
        </w:rPr>
        <w:t xml:space="preserve">G </w:t>
      </w:r>
      <w:r w:rsidR="00A95DC7">
        <w:rPr>
          <w:rFonts w:ascii="Times New Roman" w:hAnsi="Times New Roman" w:cs="Times New Roman"/>
          <w:sz w:val="24"/>
          <w:szCs w:val="24"/>
        </w:rPr>
        <w:t xml:space="preserve">old </w:t>
      </w:r>
      <w:r w:rsidR="00587E93">
        <w:rPr>
          <w:rFonts w:ascii="Times New Roman" w:hAnsi="Times New Roman" w:cs="Times New Roman"/>
          <w:sz w:val="24"/>
          <w:szCs w:val="24"/>
        </w:rPr>
        <w:t xml:space="preserve">code is for </w:t>
      </w:r>
      <w:r w:rsidR="00044170">
        <w:rPr>
          <w:rFonts w:ascii="Times New Roman" w:hAnsi="Times New Roman" w:cs="Times New Roman"/>
          <w:sz w:val="24"/>
          <w:szCs w:val="24"/>
        </w:rPr>
        <w:t>32 antenna port</w:t>
      </w:r>
      <w:r w:rsidR="008E42A5">
        <w:rPr>
          <w:rFonts w:ascii="Times New Roman" w:hAnsi="Times New Roman" w:cs="Times New Roman"/>
          <w:sz w:val="24"/>
          <w:szCs w:val="24"/>
        </w:rPr>
        <w:t xml:space="preserve"> configurations</w:t>
      </w:r>
      <w:r w:rsidR="007B440E">
        <w:rPr>
          <w:rFonts w:ascii="Times New Roman" w:hAnsi="Times New Roman" w:cs="Times New Roman"/>
          <w:sz w:val="24"/>
          <w:szCs w:val="24"/>
        </w:rPr>
        <w:t xml:space="preserve"> </w:t>
      </w:r>
      <w:r w:rsidR="00B50843">
        <w:rPr>
          <w:rFonts w:ascii="Times New Roman" w:hAnsi="Times New Roman" w:cs="Times New Roman"/>
          <w:sz w:val="24"/>
          <w:szCs w:val="24"/>
        </w:rPr>
        <w:t xml:space="preserve">only. </w:t>
      </w:r>
      <w:r w:rsidR="008E42A5" w:rsidRPr="008E42A5">
        <w:rPr>
          <w:rFonts w:ascii="Times New Roman" w:hAnsi="Times New Roman" w:cs="Times New Roman"/>
          <w:sz w:val="24"/>
          <w:szCs w:val="24"/>
        </w:rPr>
        <w:t xml:space="preserve">Modified the parameter AP_NUM </w:t>
      </w:r>
      <w:r w:rsidR="00684FD8">
        <w:rPr>
          <w:rFonts w:ascii="Times New Roman" w:hAnsi="Times New Roman" w:cs="Times New Roman"/>
          <w:sz w:val="24"/>
          <w:szCs w:val="24"/>
        </w:rPr>
        <w:t>with 2,4,8</w:t>
      </w:r>
      <w:r w:rsidR="0034447D">
        <w:rPr>
          <w:rFonts w:ascii="Times New Roman" w:hAnsi="Times New Roman" w:cs="Times New Roman"/>
          <w:sz w:val="24"/>
          <w:szCs w:val="24"/>
        </w:rPr>
        <w:t>,16</w:t>
      </w:r>
      <w:r w:rsidR="00684FD8">
        <w:rPr>
          <w:rFonts w:ascii="Times New Roman" w:hAnsi="Times New Roman" w:cs="Times New Roman"/>
          <w:sz w:val="24"/>
          <w:szCs w:val="24"/>
        </w:rPr>
        <w:t xml:space="preserve"> also</w:t>
      </w:r>
      <w:r w:rsidR="005E6F76">
        <w:rPr>
          <w:rFonts w:ascii="Times New Roman" w:hAnsi="Times New Roman" w:cs="Times New Roman"/>
          <w:sz w:val="24"/>
          <w:szCs w:val="24"/>
        </w:rPr>
        <w:t>.</w:t>
      </w:r>
      <w:r w:rsidR="008E42A5" w:rsidRPr="008E42A5">
        <w:rPr>
          <w:rFonts w:ascii="Times New Roman" w:hAnsi="Times New Roman" w:cs="Times New Roman"/>
          <w:sz w:val="24"/>
          <w:szCs w:val="24"/>
        </w:rPr>
        <w:t xml:space="preserve"> </w:t>
      </w:r>
      <w:r w:rsidR="005E6F76">
        <w:rPr>
          <w:rFonts w:ascii="Times New Roman" w:hAnsi="Times New Roman" w:cs="Times New Roman"/>
          <w:sz w:val="24"/>
          <w:szCs w:val="24"/>
        </w:rPr>
        <w:t>Design simulation is running for all cases.</w:t>
      </w:r>
    </w:p>
    <w:p w14:paraId="09D72D9B" w14:textId="12402284" w:rsidR="00C0653E" w:rsidRDefault="007C1C68" w:rsidP="00284AD0">
      <w:pPr>
        <w:rPr>
          <w:rFonts w:ascii="Times New Roman" w:hAnsi="Times New Roman" w:cs="Times New Roman"/>
          <w:sz w:val="24"/>
          <w:szCs w:val="24"/>
        </w:rPr>
      </w:pPr>
      <w:r>
        <w:rPr>
          <w:rFonts w:ascii="Times New Roman" w:hAnsi="Times New Roman" w:cs="Times New Roman"/>
          <w:sz w:val="24"/>
          <w:szCs w:val="24"/>
        </w:rPr>
        <w:t xml:space="preserve">2) </w:t>
      </w:r>
      <w:r w:rsidR="00C0653E">
        <w:rPr>
          <w:rFonts w:ascii="Times New Roman" w:hAnsi="Times New Roman" w:cs="Times New Roman"/>
          <w:sz w:val="24"/>
          <w:szCs w:val="24"/>
        </w:rPr>
        <w:t>Numerology changed from 1 to 0. This modification also running successfully.</w:t>
      </w:r>
    </w:p>
    <w:p w14:paraId="046CB411" w14:textId="499CF5C7" w:rsidR="00C0653E" w:rsidRDefault="00347440" w:rsidP="00284AD0">
      <w:pPr>
        <w:rPr>
          <w:rFonts w:ascii="Times New Roman" w:hAnsi="Times New Roman" w:cs="Times New Roman"/>
          <w:sz w:val="28"/>
          <w:szCs w:val="28"/>
        </w:rPr>
      </w:pPr>
      <w:r w:rsidRPr="00453B0E">
        <w:rPr>
          <w:noProof/>
        </w:rPr>
        <w:drawing>
          <wp:inline distT="0" distB="0" distL="0" distR="0" wp14:anchorId="258DAD95" wp14:editId="56AC61AB">
            <wp:extent cx="5731510" cy="314896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148965"/>
                    </a:xfrm>
                    <a:prstGeom prst="rect">
                      <a:avLst/>
                    </a:prstGeom>
                  </pic:spPr>
                </pic:pic>
              </a:graphicData>
            </a:graphic>
          </wp:inline>
        </w:drawing>
      </w:r>
    </w:p>
    <w:p w14:paraId="5E4D5562" w14:textId="699B7917" w:rsidR="007C1C68" w:rsidRDefault="007C1C68" w:rsidP="00284AD0">
      <w:pPr>
        <w:rPr>
          <w:rFonts w:ascii="Times New Roman" w:hAnsi="Times New Roman" w:cs="Times New Roman"/>
          <w:sz w:val="24"/>
          <w:szCs w:val="24"/>
        </w:rPr>
      </w:pPr>
      <w:r w:rsidRPr="007C1C68">
        <w:rPr>
          <w:rFonts w:ascii="Times New Roman" w:hAnsi="Times New Roman" w:cs="Times New Roman"/>
          <w:sz w:val="24"/>
          <w:szCs w:val="24"/>
        </w:rPr>
        <w:t>3) Bandwidth is changed from 100Mhz to other frequencies:</w:t>
      </w:r>
    </w:p>
    <w:p w14:paraId="5B1B4E5F" w14:textId="09578889" w:rsidR="007C1C68" w:rsidRDefault="00D1588A" w:rsidP="00284AD0">
      <w:pPr>
        <w:rPr>
          <w:rFonts w:ascii="Times New Roman" w:hAnsi="Times New Roman" w:cs="Times New Roman"/>
          <w:sz w:val="24"/>
          <w:szCs w:val="24"/>
        </w:rPr>
      </w:pPr>
      <w:r>
        <w:rPr>
          <w:rFonts w:ascii="Times New Roman" w:hAnsi="Times New Roman" w:cs="Times New Roman"/>
          <w:sz w:val="24"/>
          <w:szCs w:val="24"/>
        </w:rPr>
        <w:t>BW: 100Mhz</w:t>
      </w:r>
      <w:r w:rsidR="000433B5">
        <w:rPr>
          <w:rFonts w:ascii="Times New Roman" w:hAnsi="Times New Roman" w:cs="Times New Roman"/>
          <w:sz w:val="24"/>
          <w:szCs w:val="24"/>
        </w:rPr>
        <w:t>, AP_NUM: 32</w:t>
      </w:r>
    </w:p>
    <w:p w14:paraId="50A529B9" w14:textId="58F75A5B" w:rsidR="000433B5" w:rsidRDefault="000433B5" w:rsidP="00284AD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522EE6" wp14:editId="7EC9D5FE">
            <wp:extent cx="6070600" cy="2870521"/>
            <wp:effectExtent l="0" t="0" r="6350" b="635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96473" cy="2882755"/>
                    </a:xfrm>
                    <a:prstGeom prst="rect">
                      <a:avLst/>
                    </a:prstGeom>
                  </pic:spPr>
                </pic:pic>
              </a:graphicData>
            </a:graphic>
          </wp:inline>
        </w:drawing>
      </w:r>
    </w:p>
    <w:p w14:paraId="0BF0199F" w14:textId="123F641E" w:rsidR="000A72FB" w:rsidRDefault="000A72FB" w:rsidP="00284AD0">
      <w:pPr>
        <w:rPr>
          <w:rFonts w:ascii="Times New Roman" w:hAnsi="Times New Roman" w:cs="Times New Roman"/>
          <w:sz w:val="24"/>
          <w:szCs w:val="24"/>
        </w:rPr>
      </w:pPr>
    </w:p>
    <w:p w14:paraId="24F09B5B" w14:textId="77777777" w:rsidR="000A72FB" w:rsidRDefault="000A72FB">
      <w:pPr>
        <w:rPr>
          <w:rFonts w:ascii="Times New Roman" w:hAnsi="Times New Roman" w:cs="Times New Roman"/>
          <w:sz w:val="24"/>
          <w:szCs w:val="24"/>
        </w:rPr>
      </w:pPr>
      <w:r>
        <w:rPr>
          <w:rFonts w:ascii="Times New Roman" w:hAnsi="Times New Roman" w:cs="Times New Roman"/>
          <w:sz w:val="24"/>
          <w:szCs w:val="24"/>
        </w:rPr>
        <w:br w:type="page"/>
      </w:r>
    </w:p>
    <w:p w14:paraId="20FF67DE" w14:textId="2684A765" w:rsidR="00860795" w:rsidRDefault="000A72FB" w:rsidP="00284AD0">
      <w:pPr>
        <w:rPr>
          <w:rFonts w:ascii="Times New Roman" w:hAnsi="Times New Roman" w:cs="Times New Roman"/>
          <w:sz w:val="24"/>
          <w:szCs w:val="24"/>
        </w:rPr>
      </w:pPr>
      <w:r>
        <w:rPr>
          <w:rFonts w:ascii="Times New Roman" w:hAnsi="Times New Roman" w:cs="Times New Roman"/>
          <w:sz w:val="24"/>
          <w:szCs w:val="24"/>
        </w:rPr>
        <w:lastRenderedPageBreak/>
        <w:t>BW: 100Mhz, AP_NUM: 8</w:t>
      </w:r>
    </w:p>
    <w:p w14:paraId="507B1339" w14:textId="5C46BE4D" w:rsidR="00860795" w:rsidRDefault="00860795" w:rsidP="00284AD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6878A3" wp14:editId="3D72BAB2">
            <wp:extent cx="6429286" cy="2679700"/>
            <wp:effectExtent l="0" t="0" r="0" b="635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rotWithShape="1">
                    <a:blip r:embed="rId86" cstate="print">
                      <a:extLst>
                        <a:ext uri="{28A0092B-C50C-407E-A947-70E740481C1C}">
                          <a14:useLocalDpi xmlns:a14="http://schemas.microsoft.com/office/drawing/2010/main" val="0"/>
                        </a:ext>
                      </a:extLst>
                    </a:blip>
                    <a:srcRect t="11524"/>
                    <a:stretch/>
                  </pic:blipFill>
                  <pic:spPr bwMode="auto">
                    <a:xfrm>
                      <a:off x="0" y="0"/>
                      <a:ext cx="6441180" cy="2684657"/>
                    </a:xfrm>
                    <a:prstGeom prst="rect">
                      <a:avLst/>
                    </a:prstGeom>
                    <a:ln>
                      <a:noFill/>
                    </a:ln>
                    <a:extLst>
                      <a:ext uri="{53640926-AAD7-44D8-BBD7-CCE9431645EC}">
                        <a14:shadowObscured xmlns:a14="http://schemas.microsoft.com/office/drawing/2010/main"/>
                      </a:ext>
                    </a:extLst>
                  </pic:spPr>
                </pic:pic>
              </a:graphicData>
            </a:graphic>
          </wp:inline>
        </w:drawing>
      </w:r>
    </w:p>
    <w:p w14:paraId="71FEC325" w14:textId="77777777" w:rsidR="008C6A6B" w:rsidRDefault="008C6A6B" w:rsidP="008C6A6B">
      <w:pPr>
        <w:rPr>
          <w:rFonts w:ascii="Times New Roman" w:hAnsi="Times New Roman" w:cs="Times New Roman"/>
          <w:sz w:val="24"/>
          <w:szCs w:val="24"/>
        </w:rPr>
      </w:pPr>
      <w:r>
        <w:rPr>
          <w:rFonts w:ascii="Times New Roman" w:hAnsi="Times New Roman" w:cs="Times New Roman"/>
          <w:sz w:val="24"/>
          <w:szCs w:val="24"/>
        </w:rPr>
        <w:t>1 clk pulse = 2725 ps</w:t>
      </w:r>
    </w:p>
    <w:p w14:paraId="350752C1" w14:textId="4E35639E" w:rsidR="008C6A6B" w:rsidRDefault="008C6A6B" w:rsidP="00284AD0">
      <w:pPr>
        <w:rPr>
          <w:rFonts w:ascii="Times New Roman" w:hAnsi="Times New Roman" w:cs="Times New Roman"/>
          <w:sz w:val="24"/>
          <w:szCs w:val="24"/>
        </w:rPr>
      </w:pPr>
      <w:r>
        <w:rPr>
          <w:rFonts w:ascii="Times New Roman" w:hAnsi="Times New Roman" w:cs="Times New Roman"/>
          <w:sz w:val="24"/>
          <w:szCs w:val="24"/>
        </w:rPr>
        <w:t>1 transaction time</w:t>
      </w:r>
      <w:r w:rsidR="009F35F8">
        <w:rPr>
          <w:rFonts w:ascii="Times New Roman" w:hAnsi="Times New Roman" w:cs="Times New Roman"/>
          <w:sz w:val="24"/>
          <w:szCs w:val="24"/>
        </w:rPr>
        <w:t>(240 bits</w:t>
      </w:r>
      <w:r w:rsidR="00777CEB">
        <w:rPr>
          <w:rFonts w:ascii="Times New Roman" w:hAnsi="Times New Roman" w:cs="Times New Roman"/>
          <w:sz w:val="24"/>
          <w:szCs w:val="24"/>
        </w:rPr>
        <w:t xml:space="preserve"> = 8*30 bits</w:t>
      </w:r>
      <w:r w:rsidR="009F35F8">
        <w:rPr>
          <w:rFonts w:ascii="Times New Roman" w:hAnsi="Times New Roman" w:cs="Times New Roman"/>
          <w:sz w:val="24"/>
          <w:szCs w:val="24"/>
        </w:rPr>
        <w:t>)</w:t>
      </w:r>
      <w:r>
        <w:rPr>
          <w:rFonts w:ascii="Times New Roman" w:hAnsi="Times New Roman" w:cs="Times New Roman"/>
          <w:sz w:val="24"/>
          <w:szCs w:val="24"/>
        </w:rPr>
        <w:t xml:space="preserve"> = 3 clks = 3*2725 ps</w:t>
      </w:r>
    </w:p>
    <w:p w14:paraId="4C7DCDED" w14:textId="636F045D" w:rsidR="00A34F0F" w:rsidRDefault="00165D58" w:rsidP="00284AD0">
      <w:pPr>
        <w:rPr>
          <w:rFonts w:ascii="Times New Roman" w:hAnsi="Times New Roman" w:cs="Times New Roman"/>
          <w:sz w:val="24"/>
          <w:szCs w:val="24"/>
        </w:rPr>
      </w:pPr>
      <w:r>
        <w:rPr>
          <w:rFonts w:ascii="Times New Roman" w:hAnsi="Times New Roman" w:cs="Times New Roman"/>
          <w:sz w:val="24"/>
          <w:szCs w:val="24"/>
        </w:rPr>
        <w:t>For 1 transaction of symbol at 1 sub carrier, time period</w:t>
      </w:r>
      <w:r w:rsidR="007C5CBB">
        <w:rPr>
          <w:rFonts w:ascii="Times New Roman" w:hAnsi="Times New Roman" w:cs="Times New Roman"/>
          <w:sz w:val="24"/>
          <w:szCs w:val="24"/>
        </w:rPr>
        <w:t xml:space="preserve"> = </w:t>
      </w:r>
      <w:r w:rsidR="00B25FB8">
        <w:rPr>
          <w:rFonts w:ascii="Times New Roman" w:hAnsi="Times New Roman" w:cs="Times New Roman"/>
          <w:sz w:val="24"/>
          <w:szCs w:val="24"/>
        </w:rPr>
        <w:t>3*2725p</w:t>
      </w:r>
      <w:r w:rsidR="007C5CBB">
        <w:rPr>
          <w:rFonts w:ascii="Times New Roman" w:hAnsi="Times New Roman" w:cs="Times New Roman"/>
          <w:sz w:val="24"/>
          <w:szCs w:val="24"/>
        </w:rPr>
        <w:t>s</w:t>
      </w:r>
      <w:r w:rsidR="00B25FB8">
        <w:rPr>
          <w:rFonts w:ascii="Times New Roman" w:hAnsi="Times New Roman" w:cs="Times New Roman"/>
          <w:sz w:val="24"/>
          <w:szCs w:val="24"/>
        </w:rPr>
        <w:t xml:space="preserve"> = 8175ps</w:t>
      </w:r>
    </w:p>
    <w:p w14:paraId="78B7617D" w14:textId="77777777" w:rsidR="007C5CBB" w:rsidRDefault="007C5CBB" w:rsidP="00284AD0">
      <w:pPr>
        <w:rPr>
          <w:rFonts w:ascii="Times New Roman" w:hAnsi="Times New Roman" w:cs="Times New Roman"/>
          <w:sz w:val="24"/>
          <w:szCs w:val="24"/>
        </w:rPr>
      </w:pPr>
      <w:r>
        <w:rPr>
          <w:rFonts w:ascii="Times New Roman" w:hAnsi="Times New Roman" w:cs="Times New Roman"/>
          <w:sz w:val="24"/>
          <w:szCs w:val="24"/>
        </w:rPr>
        <w:t>For 100Mhz, 273 PRB’s exists. Each PRB has 12 Sub carriers</w:t>
      </w:r>
    </w:p>
    <w:p w14:paraId="650835B8" w14:textId="77777777" w:rsidR="00577B27" w:rsidRDefault="007C5CBB" w:rsidP="00284AD0">
      <w:pPr>
        <w:rPr>
          <w:rFonts w:ascii="Times New Roman" w:hAnsi="Times New Roman" w:cs="Times New Roman"/>
          <w:sz w:val="24"/>
          <w:szCs w:val="24"/>
        </w:rPr>
      </w:pPr>
      <w:r>
        <w:rPr>
          <w:rFonts w:ascii="Times New Roman" w:hAnsi="Times New Roman" w:cs="Times New Roman"/>
          <w:sz w:val="24"/>
          <w:szCs w:val="24"/>
        </w:rPr>
        <w:t xml:space="preserve">So, </w:t>
      </w:r>
      <w:r w:rsidR="00577B27">
        <w:rPr>
          <w:rFonts w:ascii="Times New Roman" w:hAnsi="Times New Roman" w:cs="Times New Roman"/>
          <w:sz w:val="24"/>
          <w:szCs w:val="24"/>
        </w:rPr>
        <w:t>273 x 12 = 3276 transactions</w:t>
      </w:r>
    </w:p>
    <w:p w14:paraId="7DD3132F" w14:textId="0C47AE65" w:rsidR="000F6C28" w:rsidRDefault="00577B27" w:rsidP="00284AD0">
      <w:pPr>
        <w:rPr>
          <w:rFonts w:ascii="Times New Roman" w:hAnsi="Times New Roman" w:cs="Times New Roman"/>
          <w:sz w:val="24"/>
          <w:szCs w:val="24"/>
        </w:rPr>
      </w:pPr>
      <w:r>
        <w:rPr>
          <w:rFonts w:ascii="Times New Roman" w:hAnsi="Times New Roman" w:cs="Times New Roman"/>
          <w:sz w:val="24"/>
          <w:szCs w:val="24"/>
        </w:rPr>
        <w:t xml:space="preserve">3276 x </w:t>
      </w:r>
      <w:r w:rsidR="00B25FB8">
        <w:rPr>
          <w:rFonts w:ascii="Times New Roman" w:hAnsi="Times New Roman" w:cs="Times New Roman"/>
          <w:sz w:val="24"/>
          <w:szCs w:val="24"/>
        </w:rPr>
        <w:t>8175p</w:t>
      </w:r>
      <w:r>
        <w:rPr>
          <w:rFonts w:ascii="Times New Roman" w:hAnsi="Times New Roman" w:cs="Times New Roman"/>
          <w:sz w:val="24"/>
          <w:szCs w:val="24"/>
        </w:rPr>
        <w:t xml:space="preserve">s = </w:t>
      </w:r>
      <w:r w:rsidR="00B25FB8">
        <w:rPr>
          <w:rFonts w:ascii="Times New Roman" w:hAnsi="Times New Roman" w:cs="Times New Roman"/>
          <w:sz w:val="24"/>
          <w:szCs w:val="24"/>
        </w:rPr>
        <w:t>26781300 ps = 26.781300 us</w:t>
      </w:r>
    </w:p>
    <w:p w14:paraId="6389C0ED" w14:textId="2921E23F" w:rsidR="008831F8" w:rsidRDefault="00A21398" w:rsidP="00284AD0">
      <w:pPr>
        <w:rPr>
          <w:rFonts w:ascii="Times New Roman" w:hAnsi="Times New Roman" w:cs="Times New Roman"/>
          <w:sz w:val="24"/>
          <w:szCs w:val="24"/>
        </w:rPr>
      </w:pPr>
      <w:r>
        <w:rPr>
          <w:rFonts w:ascii="Times New Roman" w:hAnsi="Times New Roman" w:cs="Times New Roman"/>
          <w:sz w:val="24"/>
          <w:szCs w:val="24"/>
        </w:rPr>
        <w:t>For 1 symbol covers all PRB</w:t>
      </w:r>
      <w:r w:rsidR="00C95E34">
        <w:rPr>
          <w:rFonts w:ascii="Times New Roman" w:hAnsi="Times New Roman" w:cs="Times New Roman"/>
          <w:sz w:val="24"/>
          <w:szCs w:val="24"/>
        </w:rPr>
        <w:t xml:space="preserve">’s with time period of </w:t>
      </w:r>
      <w:r w:rsidR="00B25FB8">
        <w:rPr>
          <w:rFonts w:ascii="Times New Roman" w:hAnsi="Times New Roman" w:cs="Times New Roman"/>
          <w:sz w:val="24"/>
          <w:szCs w:val="24"/>
        </w:rPr>
        <w:t>26.7813 u</w:t>
      </w:r>
      <w:r w:rsidR="00C95E34">
        <w:rPr>
          <w:rFonts w:ascii="Times New Roman" w:hAnsi="Times New Roman" w:cs="Times New Roman"/>
          <w:sz w:val="24"/>
          <w:szCs w:val="24"/>
        </w:rPr>
        <w:t>s</w:t>
      </w:r>
    </w:p>
    <w:p w14:paraId="3AB6F104" w14:textId="23287E80" w:rsidR="007C5CBB" w:rsidRDefault="008831F8" w:rsidP="00284AD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91AFF97" wp14:editId="34B58CD3">
            <wp:extent cx="6489233" cy="2698750"/>
            <wp:effectExtent l="0" t="0" r="6985" b="6350"/>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rotWithShape="1">
                    <a:blip r:embed="rId87" cstate="print">
                      <a:extLst>
                        <a:ext uri="{28A0092B-C50C-407E-A947-70E740481C1C}">
                          <a14:useLocalDpi xmlns:a14="http://schemas.microsoft.com/office/drawing/2010/main" val="0"/>
                        </a:ext>
                      </a:extLst>
                    </a:blip>
                    <a:srcRect t="13628"/>
                    <a:stretch/>
                  </pic:blipFill>
                  <pic:spPr bwMode="auto">
                    <a:xfrm>
                      <a:off x="0" y="0"/>
                      <a:ext cx="6501479" cy="2703843"/>
                    </a:xfrm>
                    <a:prstGeom prst="rect">
                      <a:avLst/>
                    </a:prstGeom>
                    <a:ln>
                      <a:noFill/>
                    </a:ln>
                    <a:extLst>
                      <a:ext uri="{53640926-AAD7-44D8-BBD7-CCE9431645EC}">
                        <a14:shadowObscured xmlns:a14="http://schemas.microsoft.com/office/drawing/2010/main"/>
                      </a:ext>
                    </a:extLst>
                  </pic:spPr>
                </pic:pic>
              </a:graphicData>
            </a:graphic>
          </wp:inline>
        </w:drawing>
      </w:r>
      <w:r w:rsidR="007C5CBB">
        <w:rPr>
          <w:rFonts w:ascii="Times New Roman" w:hAnsi="Times New Roman" w:cs="Times New Roman"/>
          <w:sz w:val="24"/>
          <w:szCs w:val="24"/>
        </w:rPr>
        <w:t xml:space="preserve"> </w:t>
      </w:r>
    </w:p>
    <w:p w14:paraId="68AD78B0" w14:textId="77777777" w:rsidR="006D170E" w:rsidRDefault="006D170E" w:rsidP="00284AD0">
      <w:pPr>
        <w:rPr>
          <w:rFonts w:ascii="Times New Roman" w:hAnsi="Times New Roman" w:cs="Times New Roman"/>
          <w:noProof/>
          <w:sz w:val="24"/>
          <w:szCs w:val="24"/>
        </w:rPr>
      </w:pPr>
    </w:p>
    <w:p w14:paraId="4EFA336A" w14:textId="2EBB7613" w:rsidR="002B709C" w:rsidRDefault="002B709C" w:rsidP="00284AD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856514" wp14:editId="50922C54">
            <wp:extent cx="3562350" cy="3672329"/>
            <wp:effectExtent l="0" t="0" r="0" b="4445"/>
            <wp:docPr id="54" name="Picture 5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ord&#10;&#10;Description automatically generated"/>
                    <pic:cNvPicPr/>
                  </pic:nvPicPr>
                  <pic:blipFill rotWithShape="1">
                    <a:blip r:embed="rId88" cstate="print">
                      <a:extLst>
                        <a:ext uri="{28A0092B-C50C-407E-A947-70E740481C1C}">
                          <a14:useLocalDpi xmlns:a14="http://schemas.microsoft.com/office/drawing/2010/main" val="0"/>
                        </a:ext>
                      </a:extLst>
                    </a:blip>
                    <a:srcRect r="50476"/>
                    <a:stretch/>
                  </pic:blipFill>
                  <pic:spPr bwMode="auto">
                    <a:xfrm>
                      <a:off x="0" y="0"/>
                      <a:ext cx="3567948" cy="3678100"/>
                    </a:xfrm>
                    <a:prstGeom prst="rect">
                      <a:avLst/>
                    </a:prstGeom>
                    <a:ln>
                      <a:noFill/>
                    </a:ln>
                    <a:extLst>
                      <a:ext uri="{53640926-AAD7-44D8-BBD7-CCE9431645EC}">
                        <a14:shadowObscured xmlns:a14="http://schemas.microsoft.com/office/drawing/2010/main"/>
                      </a:ext>
                    </a:extLst>
                  </pic:spPr>
                </pic:pic>
              </a:graphicData>
            </a:graphic>
          </wp:inline>
        </w:drawing>
      </w:r>
    </w:p>
    <w:p w14:paraId="3DEBB691" w14:textId="486B7A3E" w:rsidR="00CD5823" w:rsidRDefault="00CD5823" w:rsidP="00CD5823">
      <w:pPr>
        <w:rPr>
          <w:rFonts w:ascii="Times New Roman" w:hAnsi="Times New Roman" w:cs="Times New Roman"/>
          <w:sz w:val="24"/>
          <w:szCs w:val="24"/>
        </w:rPr>
      </w:pPr>
      <w:r>
        <w:rPr>
          <w:rFonts w:ascii="Times New Roman" w:hAnsi="Times New Roman" w:cs="Times New Roman"/>
          <w:sz w:val="24"/>
          <w:szCs w:val="24"/>
        </w:rPr>
        <w:t>BW: 50Mhz, AP_NUM: 8</w:t>
      </w:r>
    </w:p>
    <w:p w14:paraId="7829117D" w14:textId="6F922B41" w:rsidR="00CD5823" w:rsidRDefault="005C52F6" w:rsidP="00CD582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924A9B" wp14:editId="17FFA704">
            <wp:extent cx="6242050" cy="2927387"/>
            <wp:effectExtent l="0" t="0" r="6350" b="635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254835" cy="2933383"/>
                    </a:xfrm>
                    <a:prstGeom prst="rect">
                      <a:avLst/>
                    </a:prstGeom>
                  </pic:spPr>
                </pic:pic>
              </a:graphicData>
            </a:graphic>
          </wp:inline>
        </w:drawing>
      </w:r>
    </w:p>
    <w:p w14:paraId="4CC7111A" w14:textId="77777777" w:rsidR="00FE4D79" w:rsidRDefault="00FE4D79" w:rsidP="00CD5823">
      <w:pPr>
        <w:rPr>
          <w:rFonts w:ascii="Times New Roman" w:hAnsi="Times New Roman" w:cs="Times New Roman"/>
          <w:sz w:val="24"/>
          <w:szCs w:val="24"/>
        </w:rPr>
      </w:pPr>
    </w:p>
    <w:p w14:paraId="59A8B1FA" w14:textId="77777777" w:rsidR="00FE4D79" w:rsidRDefault="00FE4D79" w:rsidP="00CD5823">
      <w:pPr>
        <w:rPr>
          <w:rFonts w:ascii="Times New Roman" w:hAnsi="Times New Roman" w:cs="Times New Roman"/>
          <w:sz w:val="24"/>
          <w:szCs w:val="24"/>
        </w:rPr>
      </w:pPr>
    </w:p>
    <w:p w14:paraId="75DCF200" w14:textId="77777777" w:rsidR="00FE4D79" w:rsidRDefault="00FE4D79" w:rsidP="00CD5823">
      <w:pPr>
        <w:rPr>
          <w:rFonts w:ascii="Times New Roman" w:hAnsi="Times New Roman" w:cs="Times New Roman"/>
          <w:sz w:val="24"/>
          <w:szCs w:val="24"/>
        </w:rPr>
      </w:pPr>
    </w:p>
    <w:p w14:paraId="4ACA5F45" w14:textId="77777777" w:rsidR="00FE4D79" w:rsidRDefault="00FE4D79" w:rsidP="00CD5823">
      <w:pPr>
        <w:rPr>
          <w:rFonts w:ascii="Times New Roman" w:hAnsi="Times New Roman" w:cs="Times New Roman"/>
          <w:sz w:val="24"/>
          <w:szCs w:val="24"/>
        </w:rPr>
      </w:pPr>
    </w:p>
    <w:p w14:paraId="64C98834" w14:textId="77777777" w:rsidR="00FE4D79" w:rsidRDefault="00FE4D79" w:rsidP="00CD5823">
      <w:pPr>
        <w:rPr>
          <w:rFonts w:ascii="Times New Roman" w:hAnsi="Times New Roman" w:cs="Times New Roman"/>
          <w:sz w:val="24"/>
          <w:szCs w:val="24"/>
        </w:rPr>
      </w:pPr>
    </w:p>
    <w:p w14:paraId="1AEE6F99" w14:textId="77777777" w:rsidR="00FE4D79" w:rsidRDefault="00FE4D79" w:rsidP="00CD5823">
      <w:pPr>
        <w:rPr>
          <w:rFonts w:ascii="Times New Roman" w:hAnsi="Times New Roman" w:cs="Times New Roman"/>
          <w:sz w:val="24"/>
          <w:szCs w:val="24"/>
        </w:rPr>
      </w:pPr>
    </w:p>
    <w:p w14:paraId="1B70B071" w14:textId="4802243C" w:rsidR="00FE4D79" w:rsidRDefault="00FE4D79" w:rsidP="00CD5823">
      <w:pPr>
        <w:rPr>
          <w:rFonts w:ascii="Times New Roman" w:hAnsi="Times New Roman" w:cs="Times New Roman"/>
          <w:sz w:val="24"/>
          <w:szCs w:val="24"/>
        </w:rPr>
      </w:pPr>
      <w:r>
        <w:rPr>
          <w:rFonts w:ascii="Times New Roman" w:hAnsi="Times New Roman" w:cs="Times New Roman"/>
          <w:sz w:val="24"/>
          <w:szCs w:val="24"/>
        </w:rPr>
        <w:lastRenderedPageBreak/>
        <w:t>BW: 40Mhz, AP_NUM: 8</w:t>
      </w:r>
    </w:p>
    <w:p w14:paraId="0AC37078" w14:textId="02767C5B" w:rsidR="00FE4D79" w:rsidRDefault="00FE4D79" w:rsidP="00CD582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9CC775" wp14:editId="210D0C01">
            <wp:extent cx="5731510" cy="2708910"/>
            <wp:effectExtent l="0" t="0" r="2540" b="0"/>
            <wp:docPr id="57" name="Picture 5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diagram&#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1510" cy="2708910"/>
                    </a:xfrm>
                    <a:prstGeom prst="rect">
                      <a:avLst/>
                    </a:prstGeom>
                  </pic:spPr>
                </pic:pic>
              </a:graphicData>
            </a:graphic>
          </wp:inline>
        </w:drawing>
      </w:r>
    </w:p>
    <w:p w14:paraId="1B4BC95B" w14:textId="5F8218F9" w:rsidR="005C52F6" w:rsidRDefault="006420B4" w:rsidP="00CD5823">
      <w:pPr>
        <w:rPr>
          <w:rFonts w:ascii="Times New Roman" w:hAnsi="Times New Roman" w:cs="Times New Roman"/>
          <w:sz w:val="24"/>
          <w:szCs w:val="24"/>
        </w:rPr>
      </w:pPr>
      <w:r>
        <w:rPr>
          <w:rFonts w:ascii="Times New Roman" w:hAnsi="Times New Roman" w:cs="Times New Roman"/>
          <w:sz w:val="24"/>
          <w:szCs w:val="24"/>
        </w:rPr>
        <w:t>Input &amp; Output capture</w:t>
      </w:r>
    </w:p>
    <w:p w14:paraId="630505C4" w14:textId="34462DDF" w:rsidR="006420B4" w:rsidRDefault="00C72258" w:rsidP="00CD5823">
      <w:pPr>
        <w:rPr>
          <w:rFonts w:ascii="Times New Roman" w:hAnsi="Times New Roman" w:cs="Times New Roman"/>
          <w:sz w:val="24"/>
          <w:szCs w:val="24"/>
        </w:rPr>
      </w:pPr>
      <w:r>
        <w:rPr>
          <w:rFonts w:ascii="Times New Roman" w:hAnsi="Times New Roman" w:cs="Times New Roman"/>
          <w:sz w:val="24"/>
          <w:szCs w:val="24"/>
        </w:rPr>
        <w:t xml:space="preserve">First </w:t>
      </w:r>
      <w:r w:rsidR="001662C9">
        <w:rPr>
          <w:rFonts w:ascii="Times New Roman" w:hAnsi="Times New Roman" w:cs="Times New Roman"/>
          <w:sz w:val="24"/>
          <w:szCs w:val="24"/>
        </w:rPr>
        <w:t xml:space="preserve">sub carrier </w:t>
      </w:r>
      <w:r>
        <w:rPr>
          <w:rFonts w:ascii="Times New Roman" w:hAnsi="Times New Roman" w:cs="Times New Roman"/>
          <w:sz w:val="24"/>
          <w:szCs w:val="24"/>
        </w:rPr>
        <w:t xml:space="preserve">input transaction starts at time period </w:t>
      </w:r>
      <w:r w:rsidR="00304D58">
        <w:rPr>
          <w:rFonts w:ascii="Times New Roman" w:hAnsi="Times New Roman" w:cs="Times New Roman"/>
          <w:sz w:val="24"/>
          <w:szCs w:val="24"/>
        </w:rPr>
        <w:t>= 0.0031788ms</w:t>
      </w:r>
    </w:p>
    <w:p w14:paraId="722072DF" w14:textId="2E1C68BA" w:rsidR="007C1129" w:rsidRDefault="00304D58" w:rsidP="00CD5823">
      <w:pPr>
        <w:rPr>
          <w:rFonts w:ascii="Times New Roman" w:hAnsi="Times New Roman" w:cs="Times New Roman"/>
          <w:sz w:val="24"/>
          <w:szCs w:val="24"/>
        </w:rPr>
      </w:pPr>
      <w:r>
        <w:rPr>
          <w:rFonts w:ascii="Times New Roman" w:hAnsi="Times New Roman" w:cs="Times New Roman"/>
          <w:sz w:val="24"/>
          <w:szCs w:val="24"/>
        </w:rPr>
        <w:t xml:space="preserve">First </w:t>
      </w:r>
      <w:r w:rsidR="001662C9">
        <w:rPr>
          <w:rFonts w:ascii="Times New Roman" w:hAnsi="Times New Roman" w:cs="Times New Roman"/>
          <w:sz w:val="24"/>
          <w:szCs w:val="24"/>
        </w:rPr>
        <w:t xml:space="preserve">sub carrier </w:t>
      </w:r>
      <w:r>
        <w:rPr>
          <w:rFonts w:ascii="Times New Roman" w:hAnsi="Times New Roman" w:cs="Times New Roman"/>
          <w:sz w:val="24"/>
          <w:szCs w:val="24"/>
        </w:rPr>
        <w:t>outpu</w:t>
      </w:r>
      <w:r w:rsidR="001662C9">
        <w:rPr>
          <w:rFonts w:ascii="Times New Roman" w:hAnsi="Times New Roman" w:cs="Times New Roman"/>
          <w:sz w:val="24"/>
          <w:szCs w:val="24"/>
        </w:rPr>
        <w:t xml:space="preserve">t transaction starts at time period = </w:t>
      </w:r>
      <w:r w:rsidR="00BB0ABA">
        <w:rPr>
          <w:rFonts w:ascii="Times New Roman" w:hAnsi="Times New Roman" w:cs="Times New Roman"/>
          <w:sz w:val="24"/>
          <w:szCs w:val="24"/>
        </w:rPr>
        <w:t>0.040112223ms</w:t>
      </w:r>
    </w:p>
    <w:p w14:paraId="58BACB11" w14:textId="77777777" w:rsidR="00FB3649" w:rsidRDefault="00FB3649" w:rsidP="00CD5823">
      <w:pPr>
        <w:rPr>
          <w:rFonts w:ascii="Times New Roman" w:hAnsi="Times New Roman" w:cs="Times New Roman"/>
          <w:sz w:val="24"/>
          <w:szCs w:val="24"/>
        </w:rPr>
      </w:pPr>
    </w:p>
    <w:p w14:paraId="30D6478D" w14:textId="02D64BA4" w:rsidR="00BB0ABA" w:rsidRDefault="007C1129" w:rsidP="00CD582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B11F37" wp14:editId="6884CFF6">
            <wp:extent cx="6394530" cy="2584450"/>
            <wp:effectExtent l="0" t="0" r="6350" b="635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rotWithShape="1">
                    <a:blip r:embed="rId91" cstate="print">
                      <a:extLst>
                        <a:ext uri="{28A0092B-C50C-407E-A947-70E740481C1C}">
                          <a14:useLocalDpi xmlns:a14="http://schemas.microsoft.com/office/drawing/2010/main" val="0"/>
                        </a:ext>
                      </a:extLst>
                    </a:blip>
                    <a:srcRect t="13101"/>
                    <a:stretch/>
                  </pic:blipFill>
                  <pic:spPr bwMode="auto">
                    <a:xfrm>
                      <a:off x="0" y="0"/>
                      <a:ext cx="6398112" cy="2585898"/>
                    </a:xfrm>
                    <a:prstGeom prst="rect">
                      <a:avLst/>
                    </a:prstGeom>
                    <a:ln>
                      <a:noFill/>
                    </a:ln>
                    <a:extLst>
                      <a:ext uri="{53640926-AAD7-44D8-BBD7-CCE9431645EC}">
                        <a14:shadowObscured xmlns:a14="http://schemas.microsoft.com/office/drawing/2010/main"/>
                      </a:ext>
                    </a:extLst>
                  </pic:spPr>
                </pic:pic>
              </a:graphicData>
            </a:graphic>
          </wp:inline>
        </w:drawing>
      </w:r>
    </w:p>
    <w:p w14:paraId="2D7A0C47" w14:textId="5DDC9312" w:rsidR="00E73972" w:rsidRDefault="00E73972" w:rsidP="00CD5823">
      <w:pPr>
        <w:rPr>
          <w:rFonts w:ascii="Times New Roman" w:hAnsi="Times New Roman" w:cs="Times New Roman"/>
          <w:sz w:val="24"/>
          <w:szCs w:val="24"/>
        </w:rPr>
      </w:pPr>
      <w:r>
        <w:rPr>
          <w:rFonts w:ascii="Times New Roman" w:hAnsi="Times New Roman" w:cs="Times New Roman"/>
          <w:sz w:val="24"/>
          <w:szCs w:val="24"/>
        </w:rPr>
        <w:t>Delay between 1</w:t>
      </w:r>
      <w:r w:rsidRPr="00E73972">
        <w:rPr>
          <w:rFonts w:ascii="Times New Roman" w:hAnsi="Times New Roman" w:cs="Times New Roman"/>
          <w:sz w:val="24"/>
          <w:szCs w:val="24"/>
          <w:vertAlign w:val="superscript"/>
        </w:rPr>
        <w:t>st</w:t>
      </w:r>
      <w:r>
        <w:rPr>
          <w:rFonts w:ascii="Times New Roman" w:hAnsi="Times New Roman" w:cs="Times New Roman"/>
          <w:sz w:val="24"/>
          <w:szCs w:val="24"/>
        </w:rPr>
        <w:t xml:space="preserve"> input &amp; 2</w:t>
      </w:r>
      <w:r w:rsidRPr="00E73972">
        <w:rPr>
          <w:rFonts w:ascii="Times New Roman" w:hAnsi="Times New Roman" w:cs="Times New Roman"/>
          <w:sz w:val="24"/>
          <w:szCs w:val="24"/>
          <w:vertAlign w:val="superscript"/>
        </w:rPr>
        <w:t>nd</w:t>
      </w:r>
      <w:r>
        <w:rPr>
          <w:rFonts w:ascii="Times New Roman" w:hAnsi="Times New Roman" w:cs="Times New Roman"/>
          <w:sz w:val="24"/>
          <w:szCs w:val="24"/>
        </w:rPr>
        <w:t xml:space="preserve"> input = </w:t>
      </w:r>
      <w:r w:rsidR="008E5DEF">
        <w:rPr>
          <w:rFonts w:ascii="Times New Roman" w:hAnsi="Times New Roman" w:cs="Times New Roman"/>
          <w:sz w:val="24"/>
          <w:szCs w:val="24"/>
        </w:rPr>
        <w:t>0.03570539ms</w:t>
      </w:r>
    </w:p>
    <w:p w14:paraId="7972DD0D" w14:textId="64567FC2" w:rsidR="008E5DEF" w:rsidRDefault="008E5DEF" w:rsidP="00CD5823">
      <w:pPr>
        <w:rPr>
          <w:rFonts w:ascii="Times New Roman" w:hAnsi="Times New Roman" w:cs="Times New Roman"/>
          <w:sz w:val="24"/>
          <w:szCs w:val="24"/>
        </w:rPr>
      </w:pPr>
      <w:r>
        <w:rPr>
          <w:rFonts w:ascii="Times New Roman" w:hAnsi="Times New Roman" w:cs="Times New Roman"/>
          <w:sz w:val="24"/>
          <w:szCs w:val="24"/>
        </w:rPr>
        <w:t>1</w:t>
      </w:r>
      <w:r w:rsidRPr="008E5DEF">
        <w:rPr>
          <w:rFonts w:ascii="Times New Roman" w:hAnsi="Times New Roman" w:cs="Times New Roman"/>
          <w:sz w:val="24"/>
          <w:szCs w:val="24"/>
          <w:vertAlign w:val="superscript"/>
        </w:rPr>
        <w:t>st</w:t>
      </w:r>
      <w:r>
        <w:rPr>
          <w:rFonts w:ascii="Times New Roman" w:hAnsi="Times New Roman" w:cs="Times New Roman"/>
          <w:sz w:val="24"/>
          <w:szCs w:val="24"/>
        </w:rPr>
        <w:t xml:space="preserve"> input starts at 0.003</w:t>
      </w:r>
      <w:r w:rsidR="00555F2E">
        <w:rPr>
          <w:rFonts w:ascii="Times New Roman" w:hAnsi="Times New Roman" w:cs="Times New Roman"/>
          <w:sz w:val="24"/>
          <w:szCs w:val="24"/>
        </w:rPr>
        <w:t>178845ms</w:t>
      </w:r>
    </w:p>
    <w:p w14:paraId="5238B3CC" w14:textId="7FE7DF39" w:rsidR="00555F2E" w:rsidRDefault="00555F2E" w:rsidP="00CD5823">
      <w:pPr>
        <w:rPr>
          <w:rFonts w:ascii="Times New Roman" w:hAnsi="Times New Roman" w:cs="Times New Roman"/>
          <w:sz w:val="24"/>
          <w:szCs w:val="24"/>
        </w:rPr>
      </w:pPr>
      <w:r>
        <w:rPr>
          <w:rFonts w:ascii="Times New Roman" w:hAnsi="Times New Roman" w:cs="Times New Roman"/>
          <w:sz w:val="24"/>
          <w:szCs w:val="24"/>
        </w:rPr>
        <w:t>2</w:t>
      </w:r>
      <w:r w:rsidRPr="00555F2E">
        <w:rPr>
          <w:rFonts w:ascii="Times New Roman" w:hAnsi="Times New Roman" w:cs="Times New Roman"/>
          <w:sz w:val="24"/>
          <w:szCs w:val="24"/>
          <w:vertAlign w:val="superscript"/>
        </w:rPr>
        <w:t>nd</w:t>
      </w:r>
      <w:r>
        <w:rPr>
          <w:rFonts w:ascii="Times New Roman" w:hAnsi="Times New Roman" w:cs="Times New Roman"/>
          <w:sz w:val="24"/>
          <w:szCs w:val="24"/>
        </w:rPr>
        <w:t xml:space="preserve"> input starts at </w:t>
      </w:r>
      <w:r w:rsidR="00FB3649">
        <w:rPr>
          <w:rFonts w:ascii="Times New Roman" w:hAnsi="Times New Roman" w:cs="Times New Roman"/>
          <w:sz w:val="24"/>
          <w:szCs w:val="24"/>
        </w:rPr>
        <w:t>0.038883735ms</w:t>
      </w:r>
    </w:p>
    <w:p w14:paraId="4262C454" w14:textId="77777777" w:rsidR="00FB3649" w:rsidRDefault="00FB3649" w:rsidP="00CD5823">
      <w:pPr>
        <w:rPr>
          <w:rFonts w:ascii="Times New Roman" w:hAnsi="Times New Roman" w:cs="Times New Roman"/>
          <w:sz w:val="24"/>
          <w:szCs w:val="24"/>
        </w:rPr>
      </w:pPr>
    </w:p>
    <w:p w14:paraId="017FB9FE" w14:textId="77777777" w:rsidR="00FB3649" w:rsidRDefault="00FB3649" w:rsidP="00CD5823">
      <w:pPr>
        <w:rPr>
          <w:rFonts w:ascii="Times New Roman" w:hAnsi="Times New Roman" w:cs="Times New Roman"/>
          <w:sz w:val="24"/>
          <w:szCs w:val="24"/>
        </w:rPr>
      </w:pPr>
    </w:p>
    <w:p w14:paraId="03EE407F" w14:textId="77777777" w:rsidR="00FB3649" w:rsidRDefault="00FB3649" w:rsidP="00CD5823">
      <w:pPr>
        <w:rPr>
          <w:rFonts w:ascii="Times New Roman" w:hAnsi="Times New Roman" w:cs="Times New Roman"/>
          <w:sz w:val="24"/>
          <w:szCs w:val="24"/>
        </w:rPr>
      </w:pPr>
    </w:p>
    <w:p w14:paraId="5CDFC763" w14:textId="77777777" w:rsidR="00972F59" w:rsidRDefault="008229D1" w:rsidP="00CD5823">
      <w:pPr>
        <w:rPr>
          <w:rFonts w:ascii="Times New Roman" w:hAnsi="Times New Roman" w:cs="Times New Roman"/>
          <w:noProof/>
          <w:sz w:val="24"/>
          <w:szCs w:val="24"/>
        </w:rPr>
      </w:pPr>
      <w:r>
        <w:rPr>
          <w:rFonts w:ascii="Times New Roman" w:hAnsi="Times New Roman" w:cs="Times New Roman"/>
          <w:sz w:val="24"/>
          <w:szCs w:val="24"/>
        </w:rPr>
        <w:lastRenderedPageBreak/>
        <w:t>BW: 100Mhz, AP_NUM: 4</w:t>
      </w:r>
    </w:p>
    <w:p w14:paraId="696DF8BB" w14:textId="06DCBA32" w:rsidR="00FB3649" w:rsidRDefault="00972F59" w:rsidP="00CD582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B274720" wp14:editId="1755B157">
            <wp:extent cx="6194974" cy="2546350"/>
            <wp:effectExtent l="0" t="0" r="0" b="635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rotWithShape="1">
                    <a:blip r:embed="rId92" cstate="print">
                      <a:extLst>
                        <a:ext uri="{28A0092B-C50C-407E-A947-70E740481C1C}">
                          <a14:useLocalDpi xmlns:a14="http://schemas.microsoft.com/office/drawing/2010/main" val="0"/>
                        </a:ext>
                      </a:extLst>
                    </a:blip>
                    <a:srcRect t="11667"/>
                    <a:stretch/>
                  </pic:blipFill>
                  <pic:spPr bwMode="auto">
                    <a:xfrm>
                      <a:off x="0" y="0"/>
                      <a:ext cx="6202103" cy="2549280"/>
                    </a:xfrm>
                    <a:prstGeom prst="rect">
                      <a:avLst/>
                    </a:prstGeom>
                    <a:ln>
                      <a:noFill/>
                    </a:ln>
                    <a:extLst>
                      <a:ext uri="{53640926-AAD7-44D8-BBD7-CCE9431645EC}">
                        <a14:shadowObscured xmlns:a14="http://schemas.microsoft.com/office/drawing/2010/main"/>
                      </a:ext>
                    </a:extLst>
                  </pic:spPr>
                </pic:pic>
              </a:graphicData>
            </a:graphic>
          </wp:inline>
        </w:drawing>
      </w:r>
    </w:p>
    <w:p w14:paraId="5CC3DE2B" w14:textId="25C4B269" w:rsidR="00FD77E5" w:rsidRDefault="00972F59" w:rsidP="00CD5823">
      <w:pPr>
        <w:rPr>
          <w:rFonts w:ascii="Times New Roman" w:hAnsi="Times New Roman" w:cs="Times New Roman"/>
          <w:noProof/>
          <w:sz w:val="24"/>
          <w:szCs w:val="24"/>
        </w:rPr>
      </w:pPr>
      <w:r>
        <w:rPr>
          <w:rFonts w:ascii="Times New Roman" w:hAnsi="Times New Roman" w:cs="Times New Roman"/>
          <w:sz w:val="24"/>
          <w:szCs w:val="24"/>
        </w:rPr>
        <w:t xml:space="preserve">BW: </w:t>
      </w:r>
      <w:r w:rsidR="00FD77E5">
        <w:rPr>
          <w:rFonts w:ascii="Times New Roman" w:hAnsi="Times New Roman" w:cs="Times New Roman"/>
          <w:sz w:val="24"/>
          <w:szCs w:val="24"/>
        </w:rPr>
        <w:t>5</w:t>
      </w:r>
      <w:r>
        <w:rPr>
          <w:rFonts w:ascii="Times New Roman" w:hAnsi="Times New Roman" w:cs="Times New Roman"/>
          <w:sz w:val="24"/>
          <w:szCs w:val="24"/>
        </w:rPr>
        <w:t xml:space="preserve">Mhz, AP_NUM: </w:t>
      </w:r>
      <w:r w:rsidR="00FD77E5">
        <w:rPr>
          <w:rFonts w:ascii="Times New Roman" w:hAnsi="Times New Roman" w:cs="Times New Roman"/>
          <w:sz w:val="24"/>
          <w:szCs w:val="24"/>
        </w:rPr>
        <w:t>8</w:t>
      </w:r>
    </w:p>
    <w:p w14:paraId="6C46E3F6" w14:textId="1C1495CF" w:rsidR="00972F59" w:rsidRDefault="00FD77E5" w:rsidP="00CD582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739B42" wp14:editId="78485B1A">
            <wp:extent cx="6268378" cy="2698750"/>
            <wp:effectExtent l="0" t="0" r="0" b="635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rotWithShape="1">
                    <a:blip r:embed="rId93" cstate="print">
                      <a:extLst>
                        <a:ext uri="{28A0092B-C50C-407E-A947-70E740481C1C}">
                          <a14:useLocalDpi xmlns:a14="http://schemas.microsoft.com/office/drawing/2010/main" val="0"/>
                        </a:ext>
                      </a:extLst>
                    </a:blip>
                    <a:srcRect t="8907"/>
                    <a:stretch/>
                  </pic:blipFill>
                  <pic:spPr bwMode="auto">
                    <a:xfrm>
                      <a:off x="0" y="0"/>
                      <a:ext cx="6273902" cy="2701128"/>
                    </a:xfrm>
                    <a:prstGeom prst="rect">
                      <a:avLst/>
                    </a:prstGeom>
                    <a:ln>
                      <a:noFill/>
                    </a:ln>
                    <a:extLst>
                      <a:ext uri="{53640926-AAD7-44D8-BBD7-CCE9431645EC}">
                        <a14:shadowObscured xmlns:a14="http://schemas.microsoft.com/office/drawing/2010/main"/>
                      </a:ext>
                    </a:extLst>
                  </pic:spPr>
                </pic:pic>
              </a:graphicData>
            </a:graphic>
          </wp:inline>
        </w:drawing>
      </w:r>
    </w:p>
    <w:p w14:paraId="232FC9CF" w14:textId="77777777" w:rsidR="00FB3649" w:rsidRDefault="00FB3649" w:rsidP="00CD5823">
      <w:pPr>
        <w:rPr>
          <w:rFonts w:ascii="Times New Roman" w:hAnsi="Times New Roman" w:cs="Times New Roman"/>
          <w:sz w:val="24"/>
          <w:szCs w:val="24"/>
        </w:rPr>
      </w:pPr>
    </w:p>
    <w:p w14:paraId="3D1E7AE0" w14:textId="77777777" w:rsidR="006D170E" w:rsidRPr="007C1C68" w:rsidRDefault="006D170E" w:rsidP="00284AD0">
      <w:pPr>
        <w:rPr>
          <w:rFonts w:ascii="Times New Roman" w:hAnsi="Times New Roman" w:cs="Times New Roman"/>
          <w:sz w:val="24"/>
          <w:szCs w:val="24"/>
        </w:rPr>
      </w:pPr>
    </w:p>
    <w:p w14:paraId="563C0D9C" w14:textId="5FD72B44" w:rsidR="00A114D8" w:rsidRDefault="00A114D8" w:rsidP="00284AD0">
      <w:pPr>
        <w:rPr>
          <w:rFonts w:ascii="Times New Roman" w:hAnsi="Times New Roman" w:cs="Times New Roman"/>
          <w:sz w:val="28"/>
          <w:szCs w:val="28"/>
        </w:rPr>
      </w:pPr>
    </w:p>
    <w:p w14:paraId="0CDECE15" w14:textId="5F1419CD" w:rsidR="001B39AB" w:rsidRPr="00BD51B0" w:rsidRDefault="00A114D8" w:rsidP="00BD51B0">
      <w:pPr>
        <w:rPr>
          <w:rFonts w:ascii="Times New Roman" w:hAnsi="Times New Roman" w:cs="Times New Roman"/>
          <w:sz w:val="28"/>
          <w:szCs w:val="28"/>
        </w:rPr>
      </w:pPr>
      <w:r>
        <w:rPr>
          <w:rFonts w:ascii="Times New Roman" w:hAnsi="Times New Roman" w:cs="Times New Roman"/>
          <w:sz w:val="28"/>
          <w:szCs w:val="28"/>
        </w:rPr>
        <w:br w:type="page"/>
      </w:r>
      <w:r w:rsidR="00B027C2">
        <w:rPr>
          <w:rFonts w:ascii="Times New Roman" w:hAnsi="Times New Roman" w:cs="Times New Roman"/>
          <w:b/>
          <w:bCs/>
          <w:color w:val="7030A0"/>
          <w:sz w:val="28"/>
          <w:szCs w:val="28"/>
        </w:rPr>
        <w:lastRenderedPageBreak/>
        <w:t>9</w:t>
      </w:r>
      <w:r w:rsidR="002039FD" w:rsidRPr="002039FD">
        <w:rPr>
          <w:rFonts w:ascii="Times New Roman" w:hAnsi="Times New Roman" w:cs="Times New Roman"/>
          <w:b/>
          <w:bCs/>
          <w:color w:val="7030A0"/>
          <w:sz w:val="28"/>
          <w:szCs w:val="28"/>
        </w:rPr>
        <w:t>.</w:t>
      </w:r>
      <w:r w:rsidR="002039FD">
        <w:rPr>
          <w:rFonts w:ascii="Times New Roman" w:hAnsi="Times New Roman" w:cs="Times New Roman"/>
          <w:b/>
          <w:bCs/>
          <w:color w:val="7030A0"/>
          <w:sz w:val="28"/>
          <w:szCs w:val="28"/>
        </w:rPr>
        <w:t xml:space="preserve"> Beamer IP I/O </w:t>
      </w:r>
      <w:r w:rsidR="00E3353D">
        <w:rPr>
          <w:rFonts w:ascii="Times New Roman" w:hAnsi="Times New Roman" w:cs="Times New Roman"/>
          <w:b/>
          <w:bCs/>
          <w:color w:val="7030A0"/>
          <w:sz w:val="28"/>
          <w:szCs w:val="28"/>
        </w:rPr>
        <w:t>I</w:t>
      </w:r>
      <w:r w:rsidR="00C470A9">
        <w:rPr>
          <w:rFonts w:ascii="Times New Roman" w:hAnsi="Times New Roman" w:cs="Times New Roman"/>
          <w:b/>
          <w:bCs/>
          <w:color w:val="7030A0"/>
          <w:sz w:val="28"/>
          <w:szCs w:val="28"/>
        </w:rPr>
        <w:t>nterface</w:t>
      </w:r>
    </w:p>
    <w:p w14:paraId="60D8396C" w14:textId="79B0C0BB" w:rsidR="007D4B30" w:rsidRDefault="001B39AB" w:rsidP="00426C45">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5AB740" wp14:editId="6D3E0618">
            <wp:extent cx="6045200" cy="3687952"/>
            <wp:effectExtent l="0" t="0" r="0" b="825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rotWithShape="1">
                    <a:blip r:embed="rId94">
                      <a:extLst>
                        <a:ext uri="{28A0092B-C50C-407E-A947-70E740481C1C}">
                          <a14:useLocalDpi xmlns:a14="http://schemas.microsoft.com/office/drawing/2010/main" val="0"/>
                        </a:ext>
                      </a:extLst>
                    </a:blip>
                    <a:srcRect l="11634" t="16151" r="17904" b="7426"/>
                    <a:stretch/>
                  </pic:blipFill>
                  <pic:spPr bwMode="auto">
                    <a:xfrm>
                      <a:off x="0" y="0"/>
                      <a:ext cx="6045200" cy="3687952"/>
                    </a:xfrm>
                    <a:prstGeom prst="rect">
                      <a:avLst/>
                    </a:prstGeom>
                    <a:ln>
                      <a:noFill/>
                    </a:ln>
                    <a:extLst>
                      <a:ext uri="{53640926-AAD7-44D8-BBD7-CCE9431645EC}">
                        <a14:shadowObscured xmlns:a14="http://schemas.microsoft.com/office/drawing/2010/main"/>
                      </a:ext>
                    </a:extLst>
                  </pic:spPr>
                </pic:pic>
              </a:graphicData>
            </a:graphic>
          </wp:inline>
        </w:drawing>
      </w:r>
    </w:p>
    <w:p w14:paraId="55B2A29F" w14:textId="77777777" w:rsidR="00E54105" w:rsidRDefault="00E54105" w:rsidP="00426C45">
      <w:pPr>
        <w:jc w:val="both"/>
        <w:rPr>
          <w:rFonts w:ascii="Times New Roman" w:hAnsi="Times New Roman" w:cs="Times New Roman"/>
          <w:sz w:val="24"/>
          <w:szCs w:val="24"/>
        </w:rPr>
      </w:pPr>
    </w:p>
    <w:p w14:paraId="41794DDC" w14:textId="6B9BDE78" w:rsidR="00B361A4" w:rsidRPr="00E54105" w:rsidRDefault="00B361A4" w:rsidP="00426C45">
      <w:pPr>
        <w:jc w:val="both"/>
        <w:rPr>
          <w:rFonts w:ascii="Times New Roman" w:hAnsi="Times New Roman" w:cs="Times New Roman"/>
          <w:b/>
          <w:bCs/>
          <w:sz w:val="24"/>
          <w:szCs w:val="24"/>
        </w:rPr>
      </w:pPr>
      <w:r w:rsidRPr="00E54105">
        <w:rPr>
          <w:rFonts w:ascii="Times New Roman" w:hAnsi="Times New Roman" w:cs="Times New Roman"/>
          <w:b/>
          <w:bCs/>
          <w:sz w:val="24"/>
          <w:szCs w:val="24"/>
        </w:rPr>
        <w:t>Input</w:t>
      </w:r>
      <w:r w:rsidR="004E1D6F" w:rsidRPr="00E54105">
        <w:rPr>
          <w:rFonts w:ascii="Times New Roman" w:hAnsi="Times New Roman" w:cs="Times New Roman"/>
          <w:b/>
          <w:bCs/>
          <w:sz w:val="24"/>
          <w:szCs w:val="24"/>
        </w:rPr>
        <w:t xml:space="preserve"> &amp; Output configuration:</w:t>
      </w:r>
    </w:p>
    <w:p w14:paraId="1708CDAA" w14:textId="3A102D70" w:rsidR="004E1D6F" w:rsidRPr="001E6AD3" w:rsidRDefault="004E1D6F" w:rsidP="004E1D6F">
      <w:pPr>
        <w:jc w:val="both"/>
        <w:rPr>
          <w:rFonts w:ascii="Times New Roman" w:hAnsi="Times New Roman" w:cs="Times New Roman"/>
          <w:sz w:val="24"/>
          <w:szCs w:val="24"/>
        </w:rPr>
      </w:pPr>
      <w:r w:rsidRPr="004E1D6F">
        <w:rPr>
          <w:rFonts w:ascii="Times New Roman" w:hAnsi="Times New Roman" w:cs="Times New Roman"/>
          <w:sz w:val="24"/>
          <w:szCs w:val="24"/>
        </w:rPr>
        <w:t>1.</w:t>
      </w:r>
      <w:r>
        <w:rPr>
          <w:rFonts w:ascii="Times New Roman" w:hAnsi="Times New Roman" w:cs="Times New Roman"/>
          <w:sz w:val="24"/>
          <w:szCs w:val="24"/>
        </w:rPr>
        <w:t xml:space="preserve"> </w:t>
      </w:r>
      <w:r w:rsidR="00AA510E" w:rsidRPr="001E6AD3">
        <w:rPr>
          <w:rFonts w:ascii="Times New Roman" w:hAnsi="Times New Roman" w:cs="Times New Roman"/>
          <w:sz w:val="24"/>
          <w:szCs w:val="24"/>
        </w:rPr>
        <w:t xml:space="preserve">There are 4 clock signals giving to Beamer IP – eth clk, dma clk, </w:t>
      </w:r>
      <w:r w:rsidR="00F97853" w:rsidRPr="001E6AD3">
        <w:rPr>
          <w:rFonts w:ascii="Times New Roman" w:hAnsi="Times New Roman" w:cs="Times New Roman"/>
          <w:sz w:val="24"/>
          <w:szCs w:val="24"/>
        </w:rPr>
        <w:t>phy clk, axi clk</w:t>
      </w:r>
    </w:p>
    <w:p w14:paraId="746D4C44" w14:textId="40C4889D" w:rsidR="00F97853" w:rsidRPr="001E6AD3" w:rsidRDefault="00F97853" w:rsidP="004E1D6F">
      <w:pPr>
        <w:jc w:val="both"/>
        <w:rPr>
          <w:rFonts w:ascii="Times New Roman" w:hAnsi="Times New Roman" w:cs="Times New Roman"/>
          <w:sz w:val="24"/>
          <w:szCs w:val="24"/>
        </w:rPr>
      </w:pPr>
      <w:r w:rsidRPr="001E6AD3">
        <w:rPr>
          <w:rFonts w:ascii="Times New Roman" w:hAnsi="Times New Roman" w:cs="Times New Roman"/>
          <w:sz w:val="24"/>
          <w:szCs w:val="24"/>
        </w:rPr>
        <w:t xml:space="preserve">2. </w:t>
      </w:r>
      <w:r w:rsidR="00BA70FC" w:rsidRPr="001E6AD3">
        <w:rPr>
          <w:rFonts w:ascii="Times New Roman" w:hAnsi="Times New Roman" w:cs="Times New Roman"/>
          <w:sz w:val="24"/>
          <w:szCs w:val="24"/>
        </w:rPr>
        <w:t xml:space="preserve">dl_next_frame &amp; dl_next_slot indicates </w:t>
      </w:r>
      <w:r w:rsidR="00C90237" w:rsidRPr="001E6AD3">
        <w:rPr>
          <w:rFonts w:ascii="Times New Roman" w:hAnsi="Times New Roman" w:cs="Times New Roman"/>
          <w:sz w:val="24"/>
          <w:szCs w:val="24"/>
        </w:rPr>
        <w:t>frame &amp; slot numbers</w:t>
      </w:r>
    </w:p>
    <w:p w14:paraId="4AA95089" w14:textId="07768F2B" w:rsidR="00C90237" w:rsidRPr="001E6AD3" w:rsidRDefault="00C90237" w:rsidP="004E1D6F">
      <w:pPr>
        <w:jc w:val="both"/>
        <w:rPr>
          <w:rFonts w:ascii="Times New Roman" w:hAnsi="Times New Roman" w:cs="Times New Roman"/>
          <w:sz w:val="24"/>
          <w:szCs w:val="24"/>
        </w:rPr>
      </w:pPr>
      <w:r w:rsidRPr="001E6AD3">
        <w:rPr>
          <w:rFonts w:ascii="Times New Roman" w:hAnsi="Times New Roman" w:cs="Times New Roman"/>
          <w:sz w:val="24"/>
          <w:szCs w:val="24"/>
        </w:rPr>
        <w:t>3. oran_dl_update represents symbol status</w:t>
      </w:r>
    </w:p>
    <w:p w14:paraId="211C7667" w14:textId="321EF196" w:rsidR="000A6A98" w:rsidRPr="001E6AD3" w:rsidRDefault="00C90237" w:rsidP="004E1D6F">
      <w:pPr>
        <w:jc w:val="both"/>
        <w:rPr>
          <w:rFonts w:ascii="Times New Roman" w:hAnsi="Times New Roman" w:cs="Times New Roman"/>
          <w:sz w:val="24"/>
          <w:szCs w:val="24"/>
        </w:rPr>
      </w:pPr>
      <w:r w:rsidRPr="001E6AD3">
        <w:rPr>
          <w:rFonts w:ascii="Times New Roman" w:hAnsi="Times New Roman" w:cs="Times New Roman"/>
          <w:sz w:val="24"/>
          <w:szCs w:val="24"/>
        </w:rPr>
        <w:t xml:space="preserve">4. </w:t>
      </w:r>
      <w:r w:rsidR="00574BA0" w:rsidRPr="001E6AD3">
        <w:rPr>
          <w:rFonts w:ascii="Times New Roman" w:hAnsi="Times New Roman" w:cs="Times New Roman"/>
          <w:sz w:val="24"/>
          <w:szCs w:val="24"/>
        </w:rPr>
        <w:t>For 8 antenna ports, 8 separate data buses &amp; bid buses using.</w:t>
      </w:r>
    </w:p>
    <w:p w14:paraId="788B58E1" w14:textId="01BD778A" w:rsidR="001E6AD3" w:rsidRPr="001E6AD3" w:rsidRDefault="003470E1" w:rsidP="001E6AD3">
      <w:pPr>
        <w:rPr>
          <w:rFonts w:ascii="Times New Roman" w:hAnsi="Times New Roman" w:cs="Times New Roman"/>
          <w:sz w:val="24"/>
          <w:szCs w:val="24"/>
        </w:rPr>
      </w:pPr>
      <w:r w:rsidRPr="001E6AD3">
        <w:rPr>
          <w:rFonts w:ascii="Times New Roman" w:hAnsi="Times New Roman" w:cs="Times New Roman"/>
          <w:sz w:val="24"/>
          <w:szCs w:val="24"/>
        </w:rPr>
        <w:t xml:space="preserve">I/O signals from ethernet/oran to </w:t>
      </w:r>
      <w:r w:rsidR="0013602A" w:rsidRPr="001E6AD3">
        <w:rPr>
          <w:rFonts w:ascii="Times New Roman" w:hAnsi="Times New Roman" w:cs="Times New Roman"/>
          <w:sz w:val="24"/>
          <w:szCs w:val="24"/>
        </w:rPr>
        <w:t>beamer IP:</w:t>
      </w:r>
      <w:r w:rsidR="001E6AD3" w:rsidRPr="001E6AD3">
        <w:rPr>
          <w:rFonts w:ascii="Times New Roman" w:hAnsi="Times New Roman" w:cs="Times New Roman"/>
          <w:sz w:val="24"/>
          <w:szCs w:val="24"/>
        </w:rPr>
        <w:t xml:space="preserve"> dl_s0_axis indicates first data bus (s0) and it contain further sub signals, indicates data bus status (tdata, tvalid, tlast, tuser, tkeep, tready).</w:t>
      </w:r>
    </w:p>
    <w:p w14:paraId="74CBC160" w14:textId="77777777" w:rsidR="001E6AD3" w:rsidRPr="001E6AD3" w:rsidRDefault="001E6AD3" w:rsidP="001E6AD3">
      <w:pPr>
        <w:rPr>
          <w:rFonts w:ascii="Times New Roman" w:hAnsi="Times New Roman" w:cs="Times New Roman"/>
          <w:sz w:val="24"/>
          <w:szCs w:val="24"/>
        </w:rPr>
      </w:pPr>
      <w:r w:rsidRPr="001E6AD3">
        <w:rPr>
          <w:rFonts w:ascii="Times New Roman" w:hAnsi="Times New Roman" w:cs="Times New Roman"/>
          <w:sz w:val="24"/>
          <w:szCs w:val="24"/>
        </w:rPr>
        <w:t>Same as like this for remaining data buses also exists</w:t>
      </w:r>
    </w:p>
    <w:p w14:paraId="47C66DDF" w14:textId="5639A537" w:rsidR="001E6AD3" w:rsidRPr="001E6AD3" w:rsidRDefault="001E6AD3" w:rsidP="001E6AD3">
      <w:pPr>
        <w:rPr>
          <w:rFonts w:ascii="Times New Roman" w:hAnsi="Times New Roman" w:cs="Times New Roman"/>
          <w:sz w:val="24"/>
          <w:szCs w:val="24"/>
        </w:rPr>
      </w:pPr>
      <w:r w:rsidRPr="001E6AD3">
        <w:rPr>
          <w:rFonts w:ascii="Times New Roman" w:hAnsi="Times New Roman" w:cs="Times New Roman"/>
          <w:sz w:val="24"/>
          <w:szCs w:val="24"/>
        </w:rPr>
        <w:t>dl_s1_axis_tdata, dl_s2_axis_tdata, dl_s3_axis_tdata, dl_s4_axis_tdata, dl_s5_axis_tdata, dl_s6_axis_tdata, dl_s7_axis_tdata</w:t>
      </w:r>
    </w:p>
    <w:p w14:paraId="744FA40C" w14:textId="77777777" w:rsidR="001E6AD3" w:rsidRPr="001E6AD3" w:rsidRDefault="001E6AD3" w:rsidP="001E6AD3">
      <w:pPr>
        <w:jc w:val="both"/>
        <w:rPr>
          <w:rFonts w:cstheme="minorHAnsi"/>
          <w:color w:val="472CBB" w:themeColor="accent3" w:themeShade="BF"/>
        </w:rPr>
      </w:pPr>
      <w:r w:rsidRPr="001E6AD3">
        <w:rPr>
          <w:rFonts w:cstheme="minorHAnsi"/>
          <w:color w:val="472CBB" w:themeColor="accent3" w:themeShade="BF"/>
        </w:rPr>
        <w:t>dl_s0_axis_tdata</w:t>
      </w:r>
    </w:p>
    <w:p w14:paraId="2E555B05" w14:textId="77777777" w:rsidR="001E6AD3" w:rsidRPr="001E6AD3" w:rsidRDefault="001E6AD3" w:rsidP="001E6AD3">
      <w:pPr>
        <w:jc w:val="both"/>
        <w:rPr>
          <w:rFonts w:cstheme="minorHAnsi"/>
          <w:color w:val="472CBB" w:themeColor="accent3" w:themeShade="BF"/>
        </w:rPr>
      </w:pPr>
      <w:r w:rsidRPr="001E6AD3">
        <w:rPr>
          <w:rFonts w:cstheme="minorHAnsi"/>
          <w:color w:val="472CBB" w:themeColor="accent3" w:themeShade="BF"/>
        </w:rPr>
        <w:t>dl_s0_axis_tvalid</w:t>
      </w:r>
    </w:p>
    <w:p w14:paraId="1B918FA2" w14:textId="77777777" w:rsidR="001E6AD3" w:rsidRPr="001E6AD3" w:rsidRDefault="001E6AD3" w:rsidP="001E6AD3">
      <w:pPr>
        <w:jc w:val="both"/>
        <w:rPr>
          <w:rFonts w:cstheme="minorHAnsi"/>
          <w:color w:val="472CBB" w:themeColor="accent3" w:themeShade="BF"/>
        </w:rPr>
      </w:pPr>
      <w:r w:rsidRPr="001E6AD3">
        <w:rPr>
          <w:rFonts w:cstheme="minorHAnsi"/>
          <w:color w:val="472CBB" w:themeColor="accent3" w:themeShade="BF"/>
        </w:rPr>
        <w:t>dl_s0_axis_tlast</w:t>
      </w:r>
    </w:p>
    <w:p w14:paraId="3A3FF1E6" w14:textId="77777777" w:rsidR="001E6AD3" w:rsidRPr="001E6AD3" w:rsidRDefault="001E6AD3" w:rsidP="001E6AD3">
      <w:pPr>
        <w:jc w:val="both"/>
        <w:rPr>
          <w:rFonts w:cstheme="minorHAnsi"/>
          <w:color w:val="472CBB" w:themeColor="accent3" w:themeShade="BF"/>
        </w:rPr>
      </w:pPr>
      <w:r w:rsidRPr="001E6AD3">
        <w:rPr>
          <w:rFonts w:cstheme="minorHAnsi"/>
          <w:color w:val="472CBB" w:themeColor="accent3" w:themeShade="BF"/>
        </w:rPr>
        <w:t>dl_s0_axis_tuser</w:t>
      </w:r>
    </w:p>
    <w:p w14:paraId="422FD94C" w14:textId="77777777" w:rsidR="001E6AD3" w:rsidRPr="001E6AD3" w:rsidRDefault="001E6AD3" w:rsidP="001E6AD3">
      <w:pPr>
        <w:jc w:val="both"/>
        <w:rPr>
          <w:rFonts w:cstheme="minorHAnsi"/>
          <w:color w:val="472CBB" w:themeColor="accent3" w:themeShade="BF"/>
        </w:rPr>
      </w:pPr>
      <w:r w:rsidRPr="001E6AD3">
        <w:rPr>
          <w:rFonts w:cstheme="minorHAnsi"/>
          <w:color w:val="472CBB" w:themeColor="accent3" w:themeShade="BF"/>
        </w:rPr>
        <w:t>dl_s0_axis_tkeep</w:t>
      </w:r>
    </w:p>
    <w:p w14:paraId="40B02328" w14:textId="77777777" w:rsidR="001E6AD3" w:rsidRPr="001E6AD3" w:rsidRDefault="001E6AD3" w:rsidP="001E6AD3">
      <w:pPr>
        <w:jc w:val="both"/>
        <w:rPr>
          <w:rFonts w:cstheme="minorHAnsi"/>
          <w:color w:val="472CBB" w:themeColor="accent3" w:themeShade="BF"/>
        </w:rPr>
      </w:pPr>
      <w:r w:rsidRPr="001E6AD3">
        <w:rPr>
          <w:rFonts w:cstheme="minorHAnsi"/>
          <w:color w:val="472CBB" w:themeColor="accent3" w:themeShade="BF"/>
        </w:rPr>
        <w:t>dl_s0_axis_tready</w:t>
      </w:r>
    </w:p>
    <w:p w14:paraId="18E129CC" w14:textId="2A63E301" w:rsidR="001E6AD3" w:rsidRPr="001E6AD3" w:rsidRDefault="001E6AD3" w:rsidP="001E6AD3">
      <w:pPr>
        <w:rPr>
          <w:rFonts w:ascii="Times New Roman" w:hAnsi="Times New Roman" w:cs="Times New Roman"/>
        </w:rPr>
      </w:pPr>
      <w:r w:rsidRPr="001E6AD3">
        <w:rPr>
          <w:rFonts w:ascii="Times New Roman" w:hAnsi="Times New Roman" w:cs="Times New Roman"/>
          <w:b/>
          <w:bCs/>
        </w:rPr>
        <w:lastRenderedPageBreak/>
        <w:t>BID Bus</w:t>
      </w:r>
      <w:r w:rsidRPr="001E6AD3">
        <w:rPr>
          <w:rFonts w:ascii="Times New Roman" w:hAnsi="Times New Roman" w:cs="Times New Roman"/>
        </w:rPr>
        <w:t xml:space="preserve">: dl_s0_bid indicates first bid bus (s0) which carries C plane information and it contain further sub signals, indicates bid bus status (last, ready, beamid15, remask, rb, start_prbc, num_prbc, num_symbol, cc_id. </w:t>
      </w:r>
    </w:p>
    <w:p w14:paraId="15FA6D1B" w14:textId="77777777" w:rsidR="001E6AD3" w:rsidRPr="001E6AD3" w:rsidRDefault="001E6AD3" w:rsidP="001E6AD3">
      <w:pPr>
        <w:rPr>
          <w:rFonts w:ascii="Times New Roman" w:hAnsi="Times New Roman" w:cs="Times New Roman"/>
        </w:rPr>
      </w:pPr>
      <w:r w:rsidRPr="001E6AD3">
        <w:rPr>
          <w:rFonts w:ascii="Times New Roman" w:hAnsi="Times New Roman" w:cs="Times New Roman"/>
        </w:rPr>
        <w:t>Same as like this for remaining bid buses also exists</w:t>
      </w:r>
    </w:p>
    <w:p w14:paraId="6C1047D8" w14:textId="280AB3CA" w:rsidR="001E6AD3" w:rsidRPr="001E6AD3" w:rsidRDefault="00F56124" w:rsidP="001E6AD3">
      <w:pPr>
        <w:rPr>
          <w:rFonts w:ascii="Times New Roman" w:hAnsi="Times New Roman" w:cs="Times New Roman"/>
        </w:rPr>
      </w:pPr>
      <w:r>
        <w:rPr>
          <w:rFonts w:ascii="Times New Roman" w:hAnsi="Times New Roman" w:cs="Times New Roman"/>
        </w:rPr>
        <w:t>d</w:t>
      </w:r>
      <w:r w:rsidR="001E6AD3" w:rsidRPr="001E6AD3">
        <w:rPr>
          <w:rFonts w:ascii="Times New Roman" w:hAnsi="Times New Roman" w:cs="Times New Roman"/>
        </w:rPr>
        <w:t xml:space="preserve">l_s1_bid_valid, </w:t>
      </w:r>
      <w:r>
        <w:rPr>
          <w:rFonts w:ascii="Times New Roman" w:hAnsi="Times New Roman" w:cs="Times New Roman"/>
        </w:rPr>
        <w:t>d</w:t>
      </w:r>
      <w:r w:rsidR="001E6AD3" w:rsidRPr="001E6AD3">
        <w:rPr>
          <w:rFonts w:ascii="Times New Roman" w:hAnsi="Times New Roman" w:cs="Times New Roman"/>
        </w:rPr>
        <w:t xml:space="preserve">l_s2_bid_valid, </w:t>
      </w:r>
      <w:r>
        <w:rPr>
          <w:rFonts w:ascii="Times New Roman" w:hAnsi="Times New Roman" w:cs="Times New Roman"/>
        </w:rPr>
        <w:t>d</w:t>
      </w:r>
      <w:r w:rsidR="001E6AD3" w:rsidRPr="001E6AD3">
        <w:rPr>
          <w:rFonts w:ascii="Times New Roman" w:hAnsi="Times New Roman" w:cs="Times New Roman"/>
        </w:rPr>
        <w:t xml:space="preserve">l_s3_bid_valid, </w:t>
      </w:r>
      <w:r>
        <w:rPr>
          <w:rFonts w:ascii="Times New Roman" w:hAnsi="Times New Roman" w:cs="Times New Roman"/>
        </w:rPr>
        <w:t>d</w:t>
      </w:r>
      <w:r w:rsidR="001E6AD3" w:rsidRPr="001E6AD3">
        <w:rPr>
          <w:rFonts w:ascii="Times New Roman" w:hAnsi="Times New Roman" w:cs="Times New Roman"/>
        </w:rPr>
        <w:t xml:space="preserve">l_s4_bid_valid, </w:t>
      </w:r>
      <w:r>
        <w:rPr>
          <w:rFonts w:ascii="Times New Roman" w:hAnsi="Times New Roman" w:cs="Times New Roman"/>
        </w:rPr>
        <w:t>d</w:t>
      </w:r>
      <w:r w:rsidR="001E6AD3" w:rsidRPr="001E6AD3">
        <w:rPr>
          <w:rFonts w:ascii="Times New Roman" w:hAnsi="Times New Roman" w:cs="Times New Roman"/>
        </w:rPr>
        <w:t xml:space="preserve">l_s5_bid_valid, </w:t>
      </w:r>
      <w:r>
        <w:rPr>
          <w:rFonts w:ascii="Times New Roman" w:hAnsi="Times New Roman" w:cs="Times New Roman"/>
        </w:rPr>
        <w:t>d</w:t>
      </w:r>
      <w:r w:rsidR="001E6AD3" w:rsidRPr="001E6AD3">
        <w:rPr>
          <w:rFonts w:ascii="Times New Roman" w:hAnsi="Times New Roman" w:cs="Times New Roman"/>
        </w:rPr>
        <w:t xml:space="preserve">l_s6_bid_valid, </w:t>
      </w:r>
      <w:r>
        <w:rPr>
          <w:rFonts w:ascii="Times New Roman" w:hAnsi="Times New Roman" w:cs="Times New Roman"/>
        </w:rPr>
        <w:t>d</w:t>
      </w:r>
      <w:r w:rsidR="001E6AD3" w:rsidRPr="001E6AD3">
        <w:rPr>
          <w:rFonts w:ascii="Times New Roman" w:hAnsi="Times New Roman" w:cs="Times New Roman"/>
        </w:rPr>
        <w:t>l_s7_bid_valid</w:t>
      </w:r>
    </w:p>
    <w:p w14:paraId="000FD44F" w14:textId="77777777" w:rsidR="001E6AD3" w:rsidRPr="001E6AD3" w:rsidRDefault="001E6AD3" w:rsidP="001E6AD3">
      <w:pPr>
        <w:rPr>
          <w:rFonts w:cstheme="minorHAnsi"/>
        </w:rPr>
      </w:pPr>
    </w:p>
    <w:p w14:paraId="013ACC4D" w14:textId="638E7AF7" w:rsidR="001E6AD3" w:rsidRPr="001E6AD3" w:rsidRDefault="001E6AD3" w:rsidP="001E6AD3">
      <w:pPr>
        <w:rPr>
          <w:rFonts w:cstheme="minorHAnsi"/>
          <w:color w:val="472CBB" w:themeColor="accent3" w:themeShade="BF"/>
        </w:rPr>
      </w:pPr>
      <w:r w:rsidRPr="001E6AD3">
        <w:rPr>
          <w:rFonts w:cstheme="minorHAnsi"/>
          <w:color w:val="472CBB" w:themeColor="accent3" w:themeShade="BF"/>
        </w:rPr>
        <w:t>dl_s0_bid_valid</w:t>
      </w:r>
    </w:p>
    <w:p w14:paraId="47BC49DD" w14:textId="77777777" w:rsidR="001E6AD3" w:rsidRPr="001E6AD3" w:rsidRDefault="001E6AD3" w:rsidP="001E6AD3">
      <w:pPr>
        <w:rPr>
          <w:rFonts w:cstheme="minorHAnsi"/>
          <w:color w:val="472CBB" w:themeColor="accent3" w:themeShade="BF"/>
        </w:rPr>
      </w:pPr>
      <w:r w:rsidRPr="001E6AD3">
        <w:rPr>
          <w:rFonts w:cstheme="minorHAnsi"/>
          <w:color w:val="472CBB" w:themeColor="accent3" w:themeShade="BF"/>
        </w:rPr>
        <w:t>dl_s0_bid_last</w:t>
      </w:r>
    </w:p>
    <w:p w14:paraId="1D6A7D5A" w14:textId="77777777" w:rsidR="001E6AD3" w:rsidRPr="001E6AD3" w:rsidRDefault="001E6AD3" w:rsidP="001E6AD3">
      <w:pPr>
        <w:rPr>
          <w:rFonts w:cstheme="minorHAnsi"/>
          <w:color w:val="472CBB" w:themeColor="accent3" w:themeShade="BF"/>
        </w:rPr>
      </w:pPr>
      <w:r w:rsidRPr="001E6AD3">
        <w:rPr>
          <w:rFonts w:cstheme="minorHAnsi"/>
          <w:color w:val="472CBB" w:themeColor="accent3" w:themeShade="BF"/>
        </w:rPr>
        <w:t>dl_s0_bid_ready</w:t>
      </w:r>
    </w:p>
    <w:p w14:paraId="1957B160" w14:textId="77777777" w:rsidR="001E6AD3" w:rsidRPr="001E6AD3" w:rsidRDefault="001E6AD3" w:rsidP="001E6AD3">
      <w:pPr>
        <w:rPr>
          <w:rFonts w:cstheme="minorHAnsi"/>
          <w:color w:val="472CBB" w:themeColor="accent3" w:themeShade="BF"/>
        </w:rPr>
      </w:pPr>
      <w:r w:rsidRPr="001E6AD3">
        <w:rPr>
          <w:rFonts w:cstheme="minorHAnsi"/>
          <w:color w:val="472CBB" w:themeColor="accent3" w:themeShade="BF"/>
        </w:rPr>
        <w:t>dl_s0_bid_beamid15</w:t>
      </w:r>
    </w:p>
    <w:p w14:paraId="543C74E2" w14:textId="77777777" w:rsidR="001E6AD3" w:rsidRPr="001E6AD3" w:rsidRDefault="001E6AD3" w:rsidP="001E6AD3">
      <w:pPr>
        <w:rPr>
          <w:rFonts w:cstheme="minorHAnsi"/>
          <w:color w:val="472CBB" w:themeColor="accent3" w:themeShade="BF"/>
        </w:rPr>
      </w:pPr>
      <w:r w:rsidRPr="001E6AD3">
        <w:rPr>
          <w:rFonts w:cstheme="minorHAnsi"/>
          <w:color w:val="472CBB" w:themeColor="accent3" w:themeShade="BF"/>
        </w:rPr>
        <w:t>dl_s0_bid_remask</w:t>
      </w:r>
    </w:p>
    <w:p w14:paraId="2E5CE71B" w14:textId="77777777" w:rsidR="001E6AD3" w:rsidRPr="001E6AD3" w:rsidRDefault="001E6AD3" w:rsidP="001E6AD3">
      <w:pPr>
        <w:rPr>
          <w:rFonts w:cstheme="minorHAnsi"/>
          <w:color w:val="472CBB" w:themeColor="accent3" w:themeShade="BF"/>
        </w:rPr>
      </w:pPr>
      <w:r w:rsidRPr="001E6AD3">
        <w:rPr>
          <w:rFonts w:cstheme="minorHAnsi"/>
          <w:color w:val="472CBB" w:themeColor="accent3" w:themeShade="BF"/>
        </w:rPr>
        <w:t>dl_s0_bid_rb</w:t>
      </w:r>
    </w:p>
    <w:p w14:paraId="3D1ACAF4" w14:textId="77777777" w:rsidR="001E6AD3" w:rsidRPr="001E6AD3" w:rsidRDefault="001E6AD3" w:rsidP="001E6AD3">
      <w:pPr>
        <w:rPr>
          <w:rFonts w:cstheme="minorHAnsi"/>
          <w:color w:val="472CBB" w:themeColor="accent3" w:themeShade="BF"/>
        </w:rPr>
      </w:pPr>
      <w:r w:rsidRPr="001E6AD3">
        <w:rPr>
          <w:rFonts w:cstheme="minorHAnsi"/>
          <w:color w:val="472CBB" w:themeColor="accent3" w:themeShade="BF"/>
        </w:rPr>
        <w:t>dl_s0_bid_start_prbc</w:t>
      </w:r>
    </w:p>
    <w:p w14:paraId="47E8CBCE" w14:textId="77777777" w:rsidR="001E6AD3" w:rsidRPr="001E6AD3" w:rsidRDefault="001E6AD3" w:rsidP="001E6AD3">
      <w:pPr>
        <w:rPr>
          <w:rFonts w:cstheme="minorHAnsi"/>
          <w:color w:val="472CBB" w:themeColor="accent3" w:themeShade="BF"/>
        </w:rPr>
      </w:pPr>
      <w:r w:rsidRPr="001E6AD3">
        <w:rPr>
          <w:rFonts w:cstheme="minorHAnsi"/>
          <w:color w:val="472CBB" w:themeColor="accent3" w:themeShade="BF"/>
        </w:rPr>
        <w:t>dl_s0_bid_num_prbc</w:t>
      </w:r>
    </w:p>
    <w:p w14:paraId="48DF7D85" w14:textId="77777777" w:rsidR="001E6AD3" w:rsidRPr="001E6AD3" w:rsidRDefault="001E6AD3" w:rsidP="001E6AD3">
      <w:pPr>
        <w:rPr>
          <w:rFonts w:cstheme="minorHAnsi"/>
          <w:color w:val="472CBB" w:themeColor="accent3" w:themeShade="BF"/>
        </w:rPr>
      </w:pPr>
      <w:r w:rsidRPr="001E6AD3">
        <w:rPr>
          <w:rFonts w:cstheme="minorHAnsi"/>
          <w:color w:val="472CBB" w:themeColor="accent3" w:themeShade="BF"/>
        </w:rPr>
        <w:t>dl_s0_bid_num_symbol</w:t>
      </w:r>
    </w:p>
    <w:p w14:paraId="7288A555" w14:textId="0F0EFFBE" w:rsidR="00D702EC" w:rsidRDefault="001E6AD3" w:rsidP="001E6AD3">
      <w:pPr>
        <w:rPr>
          <w:rFonts w:ascii="Times New Roman" w:hAnsi="Times New Roman" w:cs="Times New Roman"/>
          <w:sz w:val="24"/>
          <w:szCs w:val="24"/>
        </w:rPr>
      </w:pPr>
      <w:r w:rsidRPr="001E6AD3">
        <w:rPr>
          <w:rFonts w:cstheme="minorHAnsi"/>
          <w:color w:val="472CBB" w:themeColor="accent3" w:themeShade="BF"/>
        </w:rPr>
        <w:t>dl_s0_bid_cc_id</w:t>
      </w:r>
    </w:p>
    <w:p w14:paraId="2F69EF30" w14:textId="2CE0ABE8" w:rsidR="00D702EC" w:rsidRDefault="00D702EC" w:rsidP="004E1D6F">
      <w:pPr>
        <w:jc w:val="both"/>
        <w:rPr>
          <w:rFonts w:ascii="Times New Roman" w:hAnsi="Times New Roman" w:cs="Times New Roman"/>
          <w:sz w:val="24"/>
          <w:szCs w:val="24"/>
        </w:rPr>
      </w:pPr>
    </w:p>
    <w:p w14:paraId="1B485E86" w14:textId="009741C6" w:rsidR="00B6125F" w:rsidRDefault="0048538F" w:rsidP="004E1D6F">
      <w:pPr>
        <w:jc w:val="both"/>
        <w:rPr>
          <w:rFonts w:ascii="Times New Roman" w:hAnsi="Times New Roman" w:cs="Times New Roman"/>
          <w:sz w:val="24"/>
          <w:szCs w:val="24"/>
        </w:rPr>
      </w:pPr>
      <w:r w:rsidRPr="0048538F">
        <w:rPr>
          <w:rFonts w:ascii="Times New Roman" w:hAnsi="Times New Roman" w:cs="Times New Roman"/>
          <w:sz w:val="24"/>
          <w:szCs w:val="24"/>
        </w:rPr>
        <w:t xml:space="preserve">I/O signals </w:t>
      </w:r>
      <w:r>
        <w:rPr>
          <w:rFonts w:ascii="Times New Roman" w:hAnsi="Times New Roman" w:cs="Times New Roman"/>
          <w:sz w:val="24"/>
          <w:szCs w:val="24"/>
        </w:rPr>
        <w:t xml:space="preserve">from beamer ip </w:t>
      </w:r>
      <w:r w:rsidRPr="0048538F">
        <w:rPr>
          <w:rFonts w:ascii="Times New Roman" w:hAnsi="Times New Roman" w:cs="Times New Roman"/>
          <w:sz w:val="24"/>
          <w:szCs w:val="24"/>
        </w:rPr>
        <w:t>to Aurora</w:t>
      </w:r>
      <w:r>
        <w:rPr>
          <w:rFonts w:ascii="Times New Roman" w:hAnsi="Times New Roman" w:cs="Times New Roman"/>
          <w:sz w:val="24"/>
          <w:szCs w:val="24"/>
        </w:rPr>
        <w:t>:</w:t>
      </w:r>
    </w:p>
    <w:p w14:paraId="65DE01FE" w14:textId="3EEAAD8A" w:rsidR="0048538F" w:rsidRDefault="0074490B" w:rsidP="004E1D6F">
      <w:pPr>
        <w:jc w:val="both"/>
        <w:rPr>
          <w:rFonts w:ascii="Times New Roman" w:hAnsi="Times New Roman" w:cs="Times New Roman"/>
          <w:sz w:val="24"/>
          <w:szCs w:val="24"/>
        </w:rPr>
      </w:pPr>
      <w:r>
        <w:rPr>
          <w:rFonts w:ascii="Times New Roman" w:hAnsi="Times New Roman" w:cs="Times New Roman"/>
          <w:sz w:val="24"/>
          <w:szCs w:val="24"/>
        </w:rPr>
        <w:t xml:space="preserve">The main block in dl beamer is mac core. When MAC operation is completed, </w:t>
      </w:r>
      <w:r w:rsidR="0003051C">
        <w:rPr>
          <w:rFonts w:ascii="Times New Roman" w:hAnsi="Times New Roman" w:cs="Times New Roman"/>
          <w:sz w:val="24"/>
          <w:szCs w:val="24"/>
        </w:rPr>
        <w:t xml:space="preserve">resulting signals are carried by </w:t>
      </w:r>
      <w:r>
        <w:rPr>
          <w:rFonts w:ascii="Times New Roman" w:hAnsi="Times New Roman" w:cs="Times New Roman"/>
          <w:sz w:val="24"/>
          <w:szCs w:val="24"/>
        </w:rPr>
        <w:t xml:space="preserve">two output data buses </w:t>
      </w:r>
      <w:r w:rsidR="002647A4">
        <w:rPr>
          <w:rFonts w:ascii="Times New Roman" w:hAnsi="Times New Roman" w:cs="Times New Roman"/>
          <w:sz w:val="24"/>
          <w:szCs w:val="24"/>
        </w:rPr>
        <w:t>(mac_out0 &amp; mac_out1).</w:t>
      </w:r>
      <w:r w:rsidR="00EB5E77">
        <w:rPr>
          <w:rFonts w:ascii="Times New Roman" w:hAnsi="Times New Roman" w:cs="Times New Roman"/>
          <w:sz w:val="24"/>
          <w:szCs w:val="24"/>
        </w:rPr>
        <w:t xml:space="preserve"> </w:t>
      </w:r>
    </w:p>
    <w:p w14:paraId="44A627B8" w14:textId="77777777" w:rsidR="001E6AD3" w:rsidRPr="001E6AD3" w:rsidRDefault="001E6AD3" w:rsidP="001E6AD3">
      <w:pPr>
        <w:rPr>
          <w:color w:val="472CBB" w:themeColor="accent3" w:themeShade="BF"/>
        </w:rPr>
      </w:pPr>
      <w:r w:rsidRPr="001E6AD3">
        <w:rPr>
          <w:color w:val="472CBB" w:themeColor="accent3" w:themeShade="BF"/>
        </w:rPr>
        <w:t xml:space="preserve">dl_m0_axis_tdata, </w:t>
      </w:r>
    </w:p>
    <w:p w14:paraId="76CB013B" w14:textId="20C2EDBB" w:rsidR="001E6AD3" w:rsidRPr="001E6AD3" w:rsidRDefault="001E6AD3" w:rsidP="001E6AD3">
      <w:pPr>
        <w:rPr>
          <w:color w:val="472CBB" w:themeColor="accent3" w:themeShade="BF"/>
        </w:rPr>
      </w:pPr>
      <w:r w:rsidRPr="001E6AD3">
        <w:rPr>
          <w:color w:val="472CBB" w:themeColor="accent3" w:themeShade="BF"/>
        </w:rPr>
        <w:t>dl_m0_axis_tvalid,</w:t>
      </w:r>
    </w:p>
    <w:p w14:paraId="7EB27AA4" w14:textId="77777777" w:rsidR="001E6AD3" w:rsidRPr="001E6AD3" w:rsidRDefault="001E6AD3" w:rsidP="001E6AD3">
      <w:pPr>
        <w:rPr>
          <w:color w:val="472CBB" w:themeColor="accent3" w:themeShade="BF"/>
        </w:rPr>
      </w:pPr>
      <w:r w:rsidRPr="001E6AD3">
        <w:rPr>
          <w:color w:val="472CBB" w:themeColor="accent3" w:themeShade="BF"/>
        </w:rPr>
        <w:t xml:space="preserve">dl_m0_axis_tlast, </w:t>
      </w:r>
    </w:p>
    <w:p w14:paraId="26C58CB8" w14:textId="77777777" w:rsidR="001E6AD3" w:rsidRPr="001E6AD3" w:rsidRDefault="001E6AD3" w:rsidP="001E6AD3">
      <w:pPr>
        <w:rPr>
          <w:color w:val="472CBB" w:themeColor="accent3" w:themeShade="BF"/>
        </w:rPr>
      </w:pPr>
      <w:r w:rsidRPr="001E6AD3">
        <w:rPr>
          <w:color w:val="472CBB" w:themeColor="accent3" w:themeShade="BF"/>
        </w:rPr>
        <w:t>dl_m0_axis_tuser,</w:t>
      </w:r>
    </w:p>
    <w:p w14:paraId="7126F5D9" w14:textId="3C85A3E5" w:rsidR="001E6AD3" w:rsidRPr="001E6AD3" w:rsidRDefault="001E6AD3" w:rsidP="001E6AD3">
      <w:pPr>
        <w:rPr>
          <w:color w:val="472CBB" w:themeColor="accent3" w:themeShade="BF"/>
        </w:rPr>
      </w:pPr>
      <w:r w:rsidRPr="001E6AD3">
        <w:rPr>
          <w:color w:val="472CBB" w:themeColor="accent3" w:themeShade="BF"/>
        </w:rPr>
        <w:t xml:space="preserve">dl_m0_axis_tready, </w:t>
      </w:r>
    </w:p>
    <w:p w14:paraId="383B0C33" w14:textId="218B71ED" w:rsidR="001E6AD3" w:rsidRPr="001E6AD3" w:rsidRDefault="001E6AD3" w:rsidP="001E6AD3">
      <w:pPr>
        <w:rPr>
          <w:color w:val="472CBB" w:themeColor="accent3" w:themeShade="BF"/>
        </w:rPr>
      </w:pPr>
      <w:r w:rsidRPr="001E6AD3">
        <w:rPr>
          <w:color w:val="472CBB" w:themeColor="accent3" w:themeShade="BF"/>
        </w:rPr>
        <w:t>dl_m1_axis_tdata</w:t>
      </w:r>
    </w:p>
    <w:p w14:paraId="15A051A3" w14:textId="77777777" w:rsidR="001E6AD3" w:rsidRPr="001E6AD3" w:rsidRDefault="001E6AD3" w:rsidP="001E6AD3">
      <w:pPr>
        <w:rPr>
          <w:color w:val="472CBB" w:themeColor="accent3" w:themeShade="BF"/>
        </w:rPr>
      </w:pPr>
      <w:r w:rsidRPr="001E6AD3">
        <w:rPr>
          <w:color w:val="472CBB" w:themeColor="accent3" w:themeShade="BF"/>
        </w:rPr>
        <w:t xml:space="preserve"> dl_m1_axis tvalid </w:t>
      </w:r>
    </w:p>
    <w:p w14:paraId="59930FA0" w14:textId="7D9E49E4" w:rsidR="001E6AD3" w:rsidRPr="001E6AD3" w:rsidRDefault="001E6AD3" w:rsidP="001E6AD3">
      <w:pPr>
        <w:rPr>
          <w:color w:val="472CBB" w:themeColor="accent3" w:themeShade="BF"/>
        </w:rPr>
      </w:pPr>
      <w:r w:rsidRPr="001E6AD3">
        <w:rPr>
          <w:color w:val="472CBB" w:themeColor="accent3" w:themeShade="BF"/>
        </w:rPr>
        <w:t xml:space="preserve">dl_m1_axis_tlast </w:t>
      </w:r>
    </w:p>
    <w:p w14:paraId="09B2BDC6" w14:textId="77777777" w:rsidR="001E6AD3" w:rsidRPr="001E6AD3" w:rsidRDefault="001E6AD3" w:rsidP="001E6AD3">
      <w:pPr>
        <w:rPr>
          <w:color w:val="472CBB" w:themeColor="accent3" w:themeShade="BF"/>
        </w:rPr>
      </w:pPr>
      <w:r w:rsidRPr="001E6AD3">
        <w:rPr>
          <w:color w:val="472CBB" w:themeColor="accent3" w:themeShade="BF"/>
        </w:rPr>
        <w:t xml:space="preserve"> dl_m1_axis_tuser </w:t>
      </w:r>
    </w:p>
    <w:p w14:paraId="78EB9E33" w14:textId="2926FE11" w:rsidR="001E6AD3" w:rsidRPr="001E6AD3" w:rsidRDefault="001E6AD3" w:rsidP="001E6AD3">
      <w:pPr>
        <w:rPr>
          <w:color w:val="472CBB" w:themeColor="accent3" w:themeShade="BF"/>
        </w:rPr>
      </w:pPr>
      <w:r w:rsidRPr="001E6AD3">
        <w:rPr>
          <w:color w:val="472CBB" w:themeColor="accent3" w:themeShade="BF"/>
        </w:rPr>
        <w:t>dl_m1_axis_tready</w:t>
      </w:r>
    </w:p>
    <w:p w14:paraId="4C10568E" w14:textId="77777777" w:rsidR="001E6AD3" w:rsidRDefault="001E6AD3" w:rsidP="004E1D6F">
      <w:pPr>
        <w:jc w:val="both"/>
        <w:rPr>
          <w:rFonts w:ascii="Times New Roman" w:hAnsi="Times New Roman" w:cs="Times New Roman"/>
          <w:sz w:val="24"/>
          <w:szCs w:val="24"/>
        </w:rPr>
      </w:pPr>
    </w:p>
    <w:p w14:paraId="6F67946E" w14:textId="2B8C0BF7" w:rsidR="0074208F" w:rsidRDefault="00D919B5" w:rsidP="004E1D6F">
      <w:pPr>
        <w:jc w:val="both"/>
        <w:rPr>
          <w:rFonts w:ascii="Times New Roman" w:hAnsi="Times New Roman" w:cs="Times New Roman"/>
          <w:sz w:val="24"/>
          <w:szCs w:val="24"/>
        </w:rPr>
      </w:pPr>
      <w:r>
        <w:rPr>
          <w:rFonts w:ascii="Times New Roman" w:hAnsi="Times New Roman" w:cs="Times New Roman"/>
          <w:sz w:val="24"/>
          <w:szCs w:val="24"/>
        </w:rPr>
        <w:lastRenderedPageBreak/>
        <w:t>For 100Mhz bandwidth, 273 PRB</w:t>
      </w:r>
      <w:r w:rsidR="003919ED">
        <w:rPr>
          <w:rFonts w:ascii="Times New Roman" w:hAnsi="Times New Roman" w:cs="Times New Roman"/>
          <w:sz w:val="24"/>
          <w:szCs w:val="24"/>
        </w:rPr>
        <w:t>’s are used in this design, Each PRB consist</w:t>
      </w:r>
      <w:r w:rsidR="00686E3C">
        <w:rPr>
          <w:rFonts w:ascii="Times New Roman" w:hAnsi="Times New Roman" w:cs="Times New Roman"/>
          <w:sz w:val="24"/>
          <w:szCs w:val="24"/>
        </w:rPr>
        <w:t>s of</w:t>
      </w:r>
      <w:r w:rsidR="003919ED">
        <w:rPr>
          <w:rFonts w:ascii="Times New Roman" w:hAnsi="Times New Roman" w:cs="Times New Roman"/>
          <w:sz w:val="24"/>
          <w:szCs w:val="24"/>
        </w:rPr>
        <w:t xml:space="preserve"> 12 RE’s. </w:t>
      </w:r>
      <w:r w:rsidR="00686E3C">
        <w:rPr>
          <w:rFonts w:ascii="Times New Roman" w:hAnsi="Times New Roman" w:cs="Times New Roman"/>
          <w:sz w:val="24"/>
          <w:szCs w:val="24"/>
        </w:rPr>
        <w:t>Each RE (Resource Element) carries one sub carrier</w:t>
      </w:r>
      <w:r w:rsidR="004C4A17">
        <w:rPr>
          <w:rFonts w:ascii="Times New Roman" w:hAnsi="Times New Roman" w:cs="Times New Roman"/>
          <w:sz w:val="24"/>
          <w:szCs w:val="24"/>
        </w:rPr>
        <w:t xml:space="preserve">.  When data is given to beamer, it processes based on symbol approach. </w:t>
      </w:r>
      <w:r w:rsidR="00B22C52">
        <w:rPr>
          <w:rFonts w:ascii="Times New Roman" w:hAnsi="Times New Roman" w:cs="Times New Roman"/>
          <w:sz w:val="24"/>
          <w:szCs w:val="24"/>
        </w:rPr>
        <w:t xml:space="preserve">Per one symbol, </w:t>
      </w:r>
      <w:r w:rsidR="00903C51">
        <w:rPr>
          <w:rFonts w:ascii="Times New Roman" w:hAnsi="Times New Roman" w:cs="Times New Roman"/>
          <w:sz w:val="24"/>
          <w:szCs w:val="24"/>
        </w:rPr>
        <w:t xml:space="preserve">data goes to </w:t>
      </w:r>
      <w:r w:rsidR="001B2965">
        <w:rPr>
          <w:rFonts w:ascii="Times New Roman" w:hAnsi="Times New Roman" w:cs="Times New Roman"/>
          <w:sz w:val="24"/>
          <w:szCs w:val="24"/>
        </w:rPr>
        <w:t xml:space="preserve">first sub carrier (RE) of first PRB &amp; which covers all antenna </w:t>
      </w:r>
      <w:r w:rsidR="00414320">
        <w:rPr>
          <w:rFonts w:ascii="Times New Roman" w:hAnsi="Times New Roman" w:cs="Times New Roman"/>
          <w:sz w:val="24"/>
          <w:szCs w:val="24"/>
        </w:rPr>
        <w:t xml:space="preserve">streams &amp; performing the operation, converted </w:t>
      </w:r>
      <w:r w:rsidR="00F4113D">
        <w:rPr>
          <w:rFonts w:ascii="Times New Roman" w:hAnsi="Times New Roman" w:cs="Times New Roman"/>
          <w:sz w:val="24"/>
          <w:szCs w:val="24"/>
        </w:rPr>
        <w:t xml:space="preserve">as </w:t>
      </w:r>
      <w:r w:rsidR="00414320">
        <w:rPr>
          <w:rFonts w:ascii="Times New Roman" w:hAnsi="Times New Roman" w:cs="Times New Roman"/>
          <w:sz w:val="24"/>
          <w:szCs w:val="24"/>
        </w:rPr>
        <w:t>240</w:t>
      </w:r>
      <w:r w:rsidR="00F4113D">
        <w:rPr>
          <w:rFonts w:ascii="Times New Roman" w:hAnsi="Times New Roman" w:cs="Times New Roman"/>
          <w:sz w:val="24"/>
          <w:szCs w:val="24"/>
        </w:rPr>
        <w:t>-</w:t>
      </w:r>
      <w:r w:rsidR="00414320">
        <w:rPr>
          <w:rFonts w:ascii="Times New Roman" w:hAnsi="Times New Roman" w:cs="Times New Roman"/>
          <w:sz w:val="24"/>
          <w:szCs w:val="24"/>
        </w:rPr>
        <w:t>bit packet</w:t>
      </w:r>
      <w:r w:rsidR="00F4113D">
        <w:rPr>
          <w:rFonts w:ascii="Times New Roman" w:hAnsi="Times New Roman" w:cs="Times New Roman"/>
          <w:sz w:val="24"/>
          <w:szCs w:val="24"/>
        </w:rPr>
        <w:t xml:space="preserve">, which furthers gives to next block. Data packet size is determined by </w:t>
      </w:r>
      <w:r w:rsidR="0045354A">
        <w:rPr>
          <w:rFonts w:ascii="Times New Roman" w:hAnsi="Times New Roman" w:cs="Times New Roman"/>
          <w:sz w:val="24"/>
          <w:szCs w:val="24"/>
        </w:rPr>
        <w:t xml:space="preserve">antenna ports &amp; </w:t>
      </w:r>
      <w:r w:rsidR="006C3210">
        <w:rPr>
          <w:rFonts w:ascii="Times New Roman" w:hAnsi="Times New Roman" w:cs="Times New Roman"/>
          <w:sz w:val="24"/>
          <w:szCs w:val="24"/>
        </w:rPr>
        <w:t>input data width.</w:t>
      </w:r>
    </w:p>
    <w:p w14:paraId="625F8278" w14:textId="45D33E88" w:rsidR="00994142" w:rsidRPr="00877115" w:rsidRDefault="000F18A8" w:rsidP="004E1D6F">
      <w:pPr>
        <w:jc w:val="both"/>
        <w:rPr>
          <w:rFonts w:ascii="Times New Roman" w:hAnsi="Times New Roman" w:cs="Times New Roman"/>
          <w:b/>
          <w:bCs/>
          <w:color w:val="7030A0"/>
          <w:sz w:val="24"/>
          <w:szCs w:val="24"/>
        </w:rPr>
      </w:pPr>
      <w:r w:rsidRPr="00877115">
        <w:rPr>
          <w:rFonts w:ascii="Times New Roman" w:hAnsi="Times New Roman" w:cs="Times New Roman"/>
          <w:b/>
          <w:bCs/>
          <w:color w:val="7030A0"/>
          <w:sz w:val="24"/>
          <w:szCs w:val="24"/>
        </w:rPr>
        <w:t>Data bus inputs:</w:t>
      </w:r>
    </w:p>
    <w:p w14:paraId="5CA3943D" w14:textId="77777777" w:rsidR="00575788" w:rsidRDefault="000F18A8" w:rsidP="004E1D6F">
      <w:pPr>
        <w:jc w:val="both"/>
        <w:rPr>
          <w:rFonts w:ascii="Times New Roman" w:hAnsi="Times New Roman" w:cs="Times New Roman"/>
          <w:sz w:val="24"/>
          <w:szCs w:val="24"/>
        </w:rPr>
      </w:pPr>
      <w:r w:rsidRPr="00AE214D">
        <w:rPr>
          <w:rFonts w:ascii="Times New Roman" w:hAnsi="Times New Roman" w:cs="Times New Roman"/>
          <w:b/>
          <w:bCs/>
          <w:sz w:val="24"/>
          <w:szCs w:val="24"/>
        </w:rPr>
        <w:t>dl_s0_</w:t>
      </w:r>
      <w:r w:rsidR="00A117EC" w:rsidRPr="00AE214D">
        <w:rPr>
          <w:rFonts w:ascii="Times New Roman" w:hAnsi="Times New Roman" w:cs="Times New Roman"/>
          <w:b/>
          <w:bCs/>
          <w:sz w:val="24"/>
          <w:szCs w:val="24"/>
        </w:rPr>
        <w:t>axis_tdata</w:t>
      </w:r>
      <w:r w:rsidR="00306918">
        <w:rPr>
          <w:rFonts w:ascii="Times New Roman" w:hAnsi="Times New Roman" w:cs="Times New Roman"/>
          <w:b/>
          <w:bCs/>
          <w:sz w:val="24"/>
          <w:szCs w:val="24"/>
        </w:rPr>
        <w:t>(</w:t>
      </w:r>
      <w:r w:rsidR="00283951">
        <w:rPr>
          <w:rFonts w:ascii="Times New Roman" w:hAnsi="Times New Roman" w:cs="Times New Roman"/>
          <w:b/>
          <w:bCs/>
          <w:color w:val="00B050"/>
          <w:sz w:val="24"/>
          <w:szCs w:val="24"/>
        </w:rPr>
        <w:t>*</w:t>
      </w:r>
      <w:r w:rsidR="00306918">
        <w:rPr>
          <w:rFonts w:ascii="Times New Roman" w:hAnsi="Times New Roman" w:cs="Times New Roman"/>
          <w:b/>
          <w:bCs/>
          <w:sz w:val="24"/>
          <w:szCs w:val="24"/>
        </w:rPr>
        <w:t>)</w:t>
      </w:r>
      <w:r w:rsidR="00A117EC" w:rsidRPr="00AE214D">
        <w:rPr>
          <w:rFonts w:ascii="Times New Roman" w:hAnsi="Times New Roman" w:cs="Times New Roman"/>
          <w:b/>
          <w:bCs/>
          <w:sz w:val="24"/>
          <w:szCs w:val="24"/>
        </w:rPr>
        <w:t>:</w:t>
      </w:r>
      <w:r w:rsidR="00A117EC">
        <w:rPr>
          <w:rFonts w:ascii="Times New Roman" w:hAnsi="Times New Roman" w:cs="Times New Roman"/>
          <w:sz w:val="24"/>
          <w:szCs w:val="24"/>
        </w:rPr>
        <w:t xml:space="preserve"> This bus signal carries actual </w:t>
      </w:r>
      <w:r w:rsidR="00E46F2E">
        <w:rPr>
          <w:rFonts w:ascii="Times New Roman" w:hAnsi="Times New Roman" w:cs="Times New Roman"/>
          <w:sz w:val="24"/>
          <w:szCs w:val="24"/>
        </w:rPr>
        <w:t xml:space="preserve">input </w:t>
      </w:r>
      <w:r w:rsidR="00A117EC">
        <w:rPr>
          <w:rFonts w:ascii="Times New Roman" w:hAnsi="Times New Roman" w:cs="Times New Roman"/>
          <w:sz w:val="24"/>
          <w:szCs w:val="24"/>
        </w:rPr>
        <w:t>data information to be trans</w:t>
      </w:r>
      <w:r w:rsidR="005861F6">
        <w:rPr>
          <w:rFonts w:ascii="Times New Roman" w:hAnsi="Times New Roman" w:cs="Times New Roman"/>
          <w:sz w:val="24"/>
          <w:szCs w:val="24"/>
        </w:rPr>
        <w:t>mit</w:t>
      </w:r>
      <w:r w:rsidR="00E73353">
        <w:rPr>
          <w:rFonts w:ascii="Times New Roman" w:hAnsi="Times New Roman" w:cs="Times New Roman"/>
          <w:sz w:val="24"/>
          <w:szCs w:val="24"/>
        </w:rPr>
        <w:t>. It is 64</w:t>
      </w:r>
      <w:r w:rsidR="00306918">
        <w:rPr>
          <w:rFonts w:ascii="Times New Roman" w:hAnsi="Times New Roman" w:cs="Times New Roman"/>
          <w:sz w:val="24"/>
          <w:szCs w:val="24"/>
        </w:rPr>
        <w:t>-</w:t>
      </w:r>
      <w:r w:rsidR="00E73353">
        <w:rPr>
          <w:rFonts w:ascii="Times New Roman" w:hAnsi="Times New Roman" w:cs="Times New Roman"/>
          <w:sz w:val="24"/>
          <w:szCs w:val="24"/>
        </w:rPr>
        <w:t xml:space="preserve">bit </w:t>
      </w:r>
      <w:r w:rsidR="002E73B6">
        <w:rPr>
          <w:rFonts w:ascii="Times New Roman" w:hAnsi="Times New Roman" w:cs="Times New Roman"/>
          <w:sz w:val="24"/>
          <w:szCs w:val="24"/>
        </w:rPr>
        <w:t>length signal bus.</w:t>
      </w:r>
      <w:r w:rsidR="006800A7">
        <w:rPr>
          <w:rFonts w:ascii="Times New Roman" w:hAnsi="Times New Roman" w:cs="Times New Roman"/>
          <w:sz w:val="24"/>
          <w:szCs w:val="24"/>
        </w:rPr>
        <w:t xml:space="preserve"> </w:t>
      </w:r>
      <w:r w:rsidR="006F3D82">
        <w:rPr>
          <w:rFonts w:ascii="Times New Roman" w:hAnsi="Times New Roman" w:cs="Times New Roman"/>
          <w:sz w:val="24"/>
          <w:szCs w:val="24"/>
        </w:rPr>
        <w:t xml:space="preserve">Tb drives the dut </w:t>
      </w:r>
      <w:r w:rsidR="00917ABA">
        <w:rPr>
          <w:rFonts w:ascii="Times New Roman" w:hAnsi="Times New Roman" w:cs="Times New Roman"/>
          <w:sz w:val="24"/>
          <w:szCs w:val="24"/>
        </w:rPr>
        <w:t xml:space="preserve">by generating data with a constant counter method. </w:t>
      </w:r>
      <w:r w:rsidR="00973B63">
        <w:rPr>
          <w:rFonts w:ascii="Times New Roman" w:hAnsi="Times New Roman" w:cs="Times New Roman"/>
          <w:sz w:val="24"/>
          <w:szCs w:val="24"/>
        </w:rPr>
        <w:t xml:space="preserve">A integer </w:t>
      </w:r>
      <w:r w:rsidR="000C19F7">
        <w:rPr>
          <w:rFonts w:ascii="Times New Roman" w:hAnsi="Times New Roman" w:cs="Times New Roman"/>
          <w:sz w:val="24"/>
          <w:szCs w:val="24"/>
        </w:rPr>
        <w:t xml:space="preserve">‘z’ </w:t>
      </w:r>
      <w:r w:rsidR="00973B63">
        <w:rPr>
          <w:rFonts w:ascii="Times New Roman" w:hAnsi="Times New Roman" w:cs="Times New Roman"/>
          <w:sz w:val="24"/>
          <w:szCs w:val="24"/>
        </w:rPr>
        <w:t xml:space="preserve">variable is taken </w:t>
      </w:r>
      <w:r w:rsidR="000C19F7">
        <w:rPr>
          <w:rFonts w:ascii="Times New Roman" w:hAnsi="Times New Roman" w:cs="Times New Roman"/>
          <w:sz w:val="24"/>
          <w:szCs w:val="24"/>
        </w:rPr>
        <w:t xml:space="preserve">to perform </w:t>
      </w:r>
      <w:r w:rsidR="000C19F7" w:rsidRPr="000C19F7">
        <w:rPr>
          <w:rFonts w:ascii="Times New Roman" w:hAnsi="Times New Roman" w:cs="Times New Roman"/>
          <w:sz w:val="24"/>
          <w:szCs w:val="24"/>
        </w:rPr>
        <w:t>counter for data gen</w:t>
      </w:r>
      <w:r w:rsidR="000C19F7">
        <w:rPr>
          <w:rFonts w:ascii="Times New Roman" w:hAnsi="Times New Roman" w:cs="Times New Roman"/>
          <w:sz w:val="24"/>
          <w:szCs w:val="24"/>
        </w:rPr>
        <w:t xml:space="preserve">. </w:t>
      </w:r>
    </w:p>
    <w:p w14:paraId="59F12E85" w14:textId="6A1869F4" w:rsidR="00D3550E" w:rsidRDefault="000C19F7" w:rsidP="004E1D6F">
      <w:pPr>
        <w:jc w:val="both"/>
        <w:rPr>
          <w:rFonts w:ascii="Times New Roman" w:hAnsi="Times New Roman" w:cs="Times New Roman"/>
          <w:sz w:val="24"/>
          <w:szCs w:val="24"/>
        </w:rPr>
      </w:pPr>
      <w:r>
        <w:rPr>
          <w:rFonts w:ascii="Times New Roman" w:hAnsi="Times New Roman" w:cs="Times New Roman"/>
          <w:sz w:val="24"/>
          <w:szCs w:val="24"/>
        </w:rPr>
        <w:t xml:space="preserve">This z is assigned </w:t>
      </w:r>
      <w:r w:rsidR="00A97A15">
        <w:rPr>
          <w:rFonts w:ascii="Times New Roman" w:hAnsi="Times New Roman" w:cs="Times New Roman"/>
          <w:sz w:val="24"/>
          <w:szCs w:val="24"/>
        </w:rPr>
        <w:t xml:space="preserve">with </w:t>
      </w:r>
      <w:r w:rsidR="001C4371">
        <w:rPr>
          <w:rFonts w:ascii="Times New Roman" w:hAnsi="Times New Roman" w:cs="Times New Roman"/>
          <w:sz w:val="24"/>
          <w:szCs w:val="24"/>
        </w:rPr>
        <w:t xml:space="preserve"> </w:t>
      </w:r>
      <w:r w:rsidR="001C4371" w:rsidRPr="001C4371">
        <w:rPr>
          <w:rFonts w:ascii="Times New Roman" w:hAnsi="Times New Roman" w:cs="Times New Roman"/>
          <w:sz w:val="24"/>
          <w:szCs w:val="24"/>
        </w:rPr>
        <w:t>z = stream_i*2+15+2*j;</w:t>
      </w:r>
      <w:r w:rsidR="001C4371">
        <w:rPr>
          <w:rFonts w:ascii="Times New Roman" w:hAnsi="Times New Roman" w:cs="Times New Roman"/>
          <w:sz w:val="24"/>
          <w:szCs w:val="24"/>
        </w:rPr>
        <w:t xml:space="preserve">  //stream_i = 8, </w:t>
      </w:r>
      <w:r w:rsidR="00CB4770">
        <w:rPr>
          <w:rFonts w:ascii="Times New Roman" w:hAnsi="Times New Roman" w:cs="Times New Roman"/>
          <w:sz w:val="24"/>
          <w:szCs w:val="24"/>
        </w:rPr>
        <w:t xml:space="preserve"> j = tb</w:t>
      </w:r>
      <w:r w:rsidR="00973427">
        <w:rPr>
          <w:rFonts w:ascii="Times New Roman" w:hAnsi="Times New Roman" w:cs="Times New Roman"/>
          <w:sz w:val="24"/>
          <w:szCs w:val="24"/>
        </w:rPr>
        <w:t>_len_clk</w:t>
      </w:r>
      <w:r w:rsidR="00D3550E">
        <w:rPr>
          <w:rFonts w:ascii="Times New Roman" w:hAnsi="Times New Roman" w:cs="Times New Roman"/>
          <w:sz w:val="24"/>
          <w:szCs w:val="24"/>
        </w:rPr>
        <w:t>.</w:t>
      </w:r>
    </w:p>
    <w:p w14:paraId="13A368C3" w14:textId="469F841F" w:rsidR="00575788" w:rsidRDefault="00D3550E" w:rsidP="004E1D6F">
      <w:pPr>
        <w:jc w:val="both"/>
        <w:rPr>
          <w:rFonts w:ascii="Times New Roman" w:hAnsi="Times New Roman" w:cs="Times New Roman"/>
          <w:sz w:val="24"/>
          <w:szCs w:val="24"/>
        </w:rPr>
      </w:pPr>
      <w:r>
        <w:rPr>
          <w:rFonts w:ascii="Times New Roman" w:hAnsi="Times New Roman" w:cs="Times New Roman"/>
          <w:sz w:val="24"/>
          <w:szCs w:val="24"/>
        </w:rPr>
        <w:t xml:space="preserve">        Where tb_len_clk = </w:t>
      </w:r>
      <w:r w:rsidR="00551A9A" w:rsidRPr="00551A9A">
        <w:rPr>
          <w:rFonts w:ascii="Times New Roman" w:hAnsi="Times New Roman" w:cs="Times New Roman"/>
          <w:sz w:val="24"/>
          <w:szCs w:val="24"/>
        </w:rPr>
        <w:t>tb_len/2 + tb_len%2 + 1</w:t>
      </w:r>
      <w:r w:rsidR="00551A9A">
        <w:rPr>
          <w:rFonts w:ascii="Times New Roman" w:hAnsi="Times New Roman" w:cs="Times New Roman"/>
          <w:sz w:val="24"/>
          <w:szCs w:val="24"/>
        </w:rPr>
        <w:t>; //tb_len depends on rb_num</w:t>
      </w:r>
    </w:p>
    <w:p w14:paraId="085EEB81" w14:textId="4C82BDD9" w:rsidR="0043318A" w:rsidRDefault="0043318A" w:rsidP="004E1D6F">
      <w:pPr>
        <w:jc w:val="both"/>
        <w:rPr>
          <w:rFonts w:ascii="Times New Roman" w:hAnsi="Times New Roman" w:cs="Times New Roman"/>
          <w:sz w:val="24"/>
          <w:szCs w:val="24"/>
        </w:rPr>
      </w:pPr>
      <w:r>
        <w:rPr>
          <w:rFonts w:ascii="Times New Roman" w:hAnsi="Times New Roman" w:cs="Times New Roman"/>
          <w:sz w:val="24"/>
          <w:szCs w:val="24"/>
        </w:rPr>
        <w:t>tb_num refers frame number &amp; tb_len refers eth frame length.</w:t>
      </w:r>
    </w:p>
    <w:p w14:paraId="1A09545D" w14:textId="1900EC73" w:rsidR="00C2046C" w:rsidRDefault="00C2046C" w:rsidP="004E1D6F">
      <w:pPr>
        <w:jc w:val="both"/>
        <w:rPr>
          <w:rFonts w:ascii="Times New Roman" w:hAnsi="Times New Roman" w:cs="Times New Roman"/>
          <w:sz w:val="24"/>
          <w:szCs w:val="24"/>
        </w:rPr>
      </w:pPr>
      <w:r>
        <w:rPr>
          <w:rFonts w:ascii="Times New Roman" w:hAnsi="Times New Roman" w:cs="Times New Roman"/>
          <w:sz w:val="24"/>
          <w:szCs w:val="24"/>
        </w:rPr>
        <w:t>Ex: when 1</w:t>
      </w:r>
      <w:r w:rsidRPr="00C2046C">
        <w:rPr>
          <w:rFonts w:ascii="Times New Roman" w:hAnsi="Times New Roman" w:cs="Times New Roman"/>
          <w:sz w:val="24"/>
          <w:szCs w:val="24"/>
          <w:vertAlign w:val="superscript"/>
        </w:rPr>
        <w:t>st</w:t>
      </w:r>
      <w:r>
        <w:rPr>
          <w:rFonts w:ascii="Times New Roman" w:hAnsi="Times New Roman" w:cs="Times New Roman"/>
          <w:sz w:val="24"/>
          <w:szCs w:val="24"/>
        </w:rPr>
        <w:t xml:space="preserve"> frame is running, tb_num = 1, </w:t>
      </w:r>
      <w:r w:rsidR="00F5643C">
        <w:rPr>
          <w:rFonts w:ascii="Times New Roman" w:hAnsi="Times New Roman" w:cs="Times New Roman"/>
          <w:sz w:val="24"/>
          <w:szCs w:val="24"/>
        </w:rPr>
        <w:t xml:space="preserve">where tb_len is frame length (10ms dur i.e.. </w:t>
      </w:r>
      <w:r w:rsidR="007A7D01">
        <w:rPr>
          <w:rFonts w:ascii="Times New Roman" w:hAnsi="Times New Roman" w:cs="Times New Roman"/>
          <w:sz w:val="24"/>
          <w:szCs w:val="24"/>
        </w:rPr>
        <w:t>2</w:t>
      </w:r>
      <w:r w:rsidR="00F5643C">
        <w:rPr>
          <w:rFonts w:ascii="Times New Roman" w:hAnsi="Times New Roman" w:cs="Times New Roman"/>
          <w:sz w:val="24"/>
          <w:szCs w:val="24"/>
        </w:rPr>
        <w:t>0 slots)</w:t>
      </w:r>
      <w:r w:rsidR="00E37D85">
        <w:rPr>
          <w:rFonts w:ascii="Times New Roman" w:hAnsi="Times New Roman" w:cs="Times New Roman"/>
          <w:sz w:val="24"/>
          <w:szCs w:val="24"/>
        </w:rPr>
        <w:t>, tb_num = rb_num * 12; // tb_num = 273 * 12</w:t>
      </w:r>
    </w:p>
    <w:p w14:paraId="53FF0492" w14:textId="3DB6DE76" w:rsidR="00575788" w:rsidRDefault="00575788" w:rsidP="004E1D6F">
      <w:pPr>
        <w:jc w:val="both"/>
        <w:rPr>
          <w:rFonts w:ascii="Times New Roman" w:hAnsi="Times New Roman" w:cs="Times New Roman"/>
          <w:sz w:val="24"/>
          <w:szCs w:val="24"/>
        </w:rPr>
      </w:pPr>
      <w:r>
        <w:rPr>
          <w:rFonts w:ascii="Times New Roman" w:hAnsi="Times New Roman" w:cs="Times New Roman"/>
          <w:sz w:val="24"/>
          <w:szCs w:val="24"/>
        </w:rPr>
        <w:t>The resulted z value is loaded temporary data registers, which are further assigned to data_in of dut which drives the dl_s0_axis_tdata.</w:t>
      </w:r>
    </w:p>
    <w:p w14:paraId="1EC54D82" w14:textId="7F95127B" w:rsidR="005861F6" w:rsidRDefault="005861F6" w:rsidP="004E1D6F">
      <w:pPr>
        <w:jc w:val="both"/>
        <w:rPr>
          <w:rFonts w:ascii="Times New Roman" w:hAnsi="Times New Roman" w:cs="Times New Roman"/>
          <w:sz w:val="24"/>
          <w:szCs w:val="24"/>
        </w:rPr>
      </w:pPr>
      <w:r w:rsidRPr="00AE214D">
        <w:rPr>
          <w:rFonts w:ascii="Times New Roman" w:hAnsi="Times New Roman" w:cs="Times New Roman"/>
          <w:b/>
          <w:bCs/>
          <w:sz w:val="24"/>
          <w:szCs w:val="24"/>
        </w:rPr>
        <w:t>dl_s0_axis_tvalid</w:t>
      </w:r>
      <w:r w:rsidR="002B64FC">
        <w:rPr>
          <w:rFonts w:ascii="Times New Roman" w:hAnsi="Times New Roman" w:cs="Times New Roman"/>
          <w:b/>
          <w:bCs/>
          <w:sz w:val="24"/>
          <w:szCs w:val="24"/>
        </w:rPr>
        <w:t>(</w:t>
      </w:r>
      <w:r w:rsidR="00283951" w:rsidRPr="00283951">
        <w:rPr>
          <w:rFonts w:ascii="Times New Roman" w:hAnsi="Times New Roman" w:cs="Times New Roman"/>
          <w:b/>
          <w:bCs/>
          <w:color w:val="00B050"/>
          <w:sz w:val="24"/>
          <w:szCs w:val="24"/>
        </w:rPr>
        <w:t>*</w:t>
      </w:r>
      <w:r w:rsidR="002B64FC">
        <w:rPr>
          <w:rFonts w:ascii="Times New Roman" w:hAnsi="Times New Roman" w:cs="Times New Roman"/>
          <w:b/>
          <w:bCs/>
          <w:sz w:val="24"/>
          <w:szCs w:val="24"/>
        </w:rPr>
        <w:t>)</w:t>
      </w:r>
      <w:r w:rsidRPr="00AE214D">
        <w:rPr>
          <w:rFonts w:ascii="Times New Roman" w:hAnsi="Times New Roman" w:cs="Times New Roman"/>
          <w:b/>
          <w:bCs/>
          <w:sz w:val="24"/>
          <w:szCs w:val="24"/>
        </w:rPr>
        <w:t>:</w:t>
      </w:r>
      <w:r w:rsidR="00A12FB5">
        <w:rPr>
          <w:rFonts w:ascii="Times New Roman" w:hAnsi="Times New Roman" w:cs="Times New Roman"/>
          <w:sz w:val="24"/>
          <w:szCs w:val="24"/>
        </w:rPr>
        <w:t xml:space="preserve"> </w:t>
      </w:r>
      <w:r w:rsidR="00AE16A0">
        <w:rPr>
          <w:rFonts w:ascii="Times New Roman" w:hAnsi="Times New Roman" w:cs="Times New Roman"/>
          <w:sz w:val="24"/>
          <w:szCs w:val="24"/>
        </w:rPr>
        <w:t>When data is present in</w:t>
      </w:r>
      <w:r w:rsidR="00A50F72">
        <w:rPr>
          <w:rFonts w:ascii="Times New Roman" w:hAnsi="Times New Roman" w:cs="Times New Roman"/>
          <w:sz w:val="24"/>
          <w:szCs w:val="24"/>
        </w:rPr>
        <w:t xml:space="preserve"> data bus, this valid signal becomes high</w:t>
      </w:r>
    </w:p>
    <w:p w14:paraId="485B9437" w14:textId="24D628BB" w:rsidR="00994142" w:rsidRPr="00AF42C4" w:rsidRDefault="00A6396D" w:rsidP="004E1D6F">
      <w:pPr>
        <w:jc w:val="both"/>
        <w:rPr>
          <w:rFonts w:ascii="Times New Roman" w:hAnsi="Times New Roman" w:cs="Times New Roman"/>
          <w:b/>
          <w:bCs/>
          <w:sz w:val="28"/>
          <w:szCs w:val="28"/>
        </w:rPr>
      </w:pPr>
      <w:r w:rsidRPr="00AE214D">
        <w:rPr>
          <w:rFonts w:ascii="Times New Roman" w:hAnsi="Times New Roman" w:cs="Times New Roman"/>
          <w:b/>
          <w:bCs/>
          <w:sz w:val="24"/>
          <w:szCs w:val="24"/>
        </w:rPr>
        <w:t>dl_s0_axis_tlast</w:t>
      </w:r>
      <w:r w:rsidR="002B64FC">
        <w:rPr>
          <w:rFonts w:ascii="Times New Roman" w:hAnsi="Times New Roman" w:cs="Times New Roman"/>
          <w:b/>
          <w:bCs/>
          <w:sz w:val="24"/>
          <w:szCs w:val="24"/>
        </w:rPr>
        <w:t>(</w:t>
      </w:r>
      <w:r w:rsidR="002D704A" w:rsidRPr="000359C1">
        <w:rPr>
          <w:rFonts w:ascii="Times New Roman" w:hAnsi="Times New Roman" w:cs="Times New Roman"/>
          <w:b/>
          <w:bCs/>
          <w:color w:val="00B050"/>
          <w:sz w:val="24"/>
          <w:szCs w:val="24"/>
        </w:rPr>
        <w:t>*</w:t>
      </w:r>
      <w:r w:rsidR="002B64FC">
        <w:rPr>
          <w:rFonts w:ascii="Times New Roman" w:hAnsi="Times New Roman" w:cs="Times New Roman"/>
          <w:b/>
          <w:bCs/>
          <w:sz w:val="24"/>
          <w:szCs w:val="24"/>
        </w:rPr>
        <w:t>)</w:t>
      </w:r>
      <w:r w:rsidRPr="00AE214D">
        <w:rPr>
          <w:rFonts w:ascii="Times New Roman" w:hAnsi="Times New Roman" w:cs="Times New Roman"/>
          <w:b/>
          <w:bCs/>
          <w:sz w:val="24"/>
          <w:szCs w:val="24"/>
        </w:rPr>
        <w:t>:</w:t>
      </w:r>
      <w:r>
        <w:rPr>
          <w:rFonts w:ascii="Times New Roman" w:hAnsi="Times New Roman" w:cs="Times New Roman"/>
          <w:sz w:val="24"/>
          <w:szCs w:val="24"/>
        </w:rPr>
        <w:t xml:space="preserve"> </w:t>
      </w:r>
      <w:r w:rsidR="009C542B" w:rsidRPr="00AF42C4">
        <w:rPr>
          <w:rFonts w:ascii="Times New Roman" w:hAnsi="Times New Roman" w:cs="Times New Roman"/>
          <w:sz w:val="24"/>
          <w:szCs w:val="24"/>
        </w:rPr>
        <w:t>TLAST indicates the last transfer in a block</w:t>
      </w:r>
      <w:r w:rsidR="00C13686">
        <w:rPr>
          <w:rFonts w:ascii="Times New Roman" w:hAnsi="Times New Roman" w:cs="Times New Roman"/>
          <w:sz w:val="24"/>
          <w:szCs w:val="24"/>
        </w:rPr>
        <w:t xml:space="preserve"> </w:t>
      </w:r>
      <w:r w:rsidR="00AF42C4">
        <w:rPr>
          <w:rFonts w:ascii="Times New Roman" w:hAnsi="Times New Roman" w:cs="Times New Roman"/>
          <w:sz w:val="24"/>
          <w:szCs w:val="24"/>
        </w:rPr>
        <w:t>(</w:t>
      </w:r>
      <w:r w:rsidR="002950AE" w:rsidRPr="00AF42C4">
        <w:rPr>
          <w:rFonts w:ascii="Times New Roman" w:hAnsi="Times New Roman" w:cs="Times New Roman"/>
          <w:sz w:val="24"/>
          <w:szCs w:val="24"/>
        </w:rPr>
        <w:t>block end marker</w:t>
      </w:r>
      <w:r w:rsidR="00AF42C4">
        <w:rPr>
          <w:rFonts w:ascii="Times New Roman" w:hAnsi="Times New Roman" w:cs="Times New Roman"/>
          <w:sz w:val="24"/>
          <w:szCs w:val="24"/>
        </w:rPr>
        <w:t>)</w:t>
      </w:r>
      <w:r w:rsidR="002950AE" w:rsidRPr="00AF42C4">
        <w:rPr>
          <w:rFonts w:ascii="Times New Roman" w:hAnsi="Times New Roman" w:cs="Times New Roman"/>
          <w:sz w:val="24"/>
          <w:szCs w:val="24"/>
        </w:rPr>
        <w:t>.</w:t>
      </w:r>
      <w:r w:rsidR="002950AE" w:rsidRPr="00AF42C4">
        <w:rPr>
          <w:sz w:val="24"/>
          <w:szCs w:val="24"/>
        </w:rPr>
        <w:t xml:space="preserve"> </w:t>
      </w:r>
      <w:r w:rsidR="00AE214D">
        <w:rPr>
          <w:rFonts w:ascii="Times New Roman" w:hAnsi="Times New Roman" w:cs="Times New Roman"/>
          <w:sz w:val="24"/>
          <w:szCs w:val="24"/>
        </w:rPr>
        <w:t>Word   counter data is given to this signal</w:t>
      </w:r>
      <w:r w:rsidR="00922C45">
        <w:rPr>
          <w:rFonts w:ascii="Times New Roman" w:hAnsi="Times New Roman" w:cs="Times New Roman"/>
          <w:sz w:val="24"/>
          <w:szCs w:val="24"/>
        </w:rPr>
        <w:t>.</w:t>
      </w:r>
      <w:r w:rsidR="00AF42C4">
        <w:rPr>
          <w:rFonts w:ascii="Times New Roman" w:hAnsi="Times New Roman" w:cs="Times New Roman"/>
          <w:sz w:val="24"/>
          <w:szCs w:val="24"/>
        </w:rPr>
        <w:t xml:space="preserve"> </w:t>
      </w:r>
      <w:r w:rsidR="00AF42C4" w:rsidRPr="00AF42C4">
        <w:rPr>
          <w:rFonts w:ascii="Times New Roman" w:hAnsi="Times New Roman" w:cs="Times New Roman"/>
          <w:sz w:val="24"/>
          <w:szCs w:val="24"/>
        </w:rPr>
        <w:t>IP-specific TLAST used to mark an IP specific location in the data transfers</w:t>
      </w:r>
      <w:r w:rsidR="00AF42C4">
        <w:rPr>
          <w:rFonts w:ascii="Times New Roman" w:hAnsi="Times New Roman" w:cs="Times New Roman"/>
          <w:sz w:val="24"/>
          <w:szCs w:val="24"/>
        </w:rPr>
        <w:t>.</w:t>
      </w:r>
      <w:r w:rsidR="00234459">
        <w:rPr>
          <w:rFonts w:ascii="Times New Roman" w:hAnsi="Times New Roman" w:cs="Times New Roman"/>
          <w:sz w:val="24"/>
          <w:szCs w:val="24"/>
        </w:rPr>
        <w:t xml:space="preserve"> It is a 8 bit </w:t>
      </w:r>
      <w:r w:rsidR="000F23FD">
        <w:rPr>
          <w:rFonts w:ascii="Times New Roman" w:hAnsi="Times New Roman" w:cs="Times New Roman"/>
          <w:sz w:val="24"/>
          <w:szCs w:val="24"/>
        </w:rPr>
        <w:t>length.</w:t>
      </w:r>
    </w:p>
    <w:p w14:paraId="37A30E27" w14:textId="675E0489" w:rsidR="00994142" w:rsidRDefault="00922C45" w:rsidP="004E1D6F">
      <w:pPr>
        <w:jc w:val="both"/>
        <w:rPr>
          <w:rFonts w:ascii="Times New Roman" w:hAnsi="Times New Roman" w:cs="Times New Roman"/>
          <w:sz w:val="28"/>
          <w:szCs w:val="28"/>
        </w:rPr>
      </w:pPr>
      <w:r w:rsidRPr="001106EC">
        <w:rPr>
          <w:rFonts w:ascii="Times New Roman" w:hAnsi="Times New Roman" w:cs="Times New Roman"/>
          <w:b/>
          <w:bCs/>
          <w:sz w:val="24"/>
          <w:szCs w:val="24"/>
        </w:rPr>
        <w:t>dl_s0_axis_t</w:t>
      </w:r>
      <w:r w:rsidR="001106EC" w:rsidRPr="001106EC">
        <w:rPr>
          <w:rFonts w:ascii="Times New Roman" w:hAnsi="Times New Roman" w:cs="Times New Roman"/>
          <w:b/>
          <w:bCs/>
          <w:sz w:val="24"/>
          <w:szCs w:val="24"/>
        </w:rPr>
        <w:t>keep</w:t>
      </w:r>
      <w:r w:rsidR="002B64FC">
        <w:rPr>
          <w:rFonts w:ascii="Times New Roman" w:hAnsi="Times New Roman" w:cs="Times New Roman"/>
          <w:b/>
          <w:bCs/>
          <w:sz w:val="24"/>
          <w:szCs w:val="24"/>
        </w:rPr>
        <w:t>(</w:t>
      </w:r>
      <w:r w:rsidR="002D704A" w:rsidRPr="000359C1">
        <w:rPr>
          <w:rFonts w:ascii="Times New Roman" w:hAnsi="Times New Roman" w:cs="Times New Roman"/>
          <w:b/>
          <w:bCs/>
          <w:color w:val="00B050"/>
          <w:sz w:val="24"/>
          <w:szCs w:val="24"/>
        </w:rPr>
        <w:t>ff</w:t>
      </w:r>
      <w:r w:rsidR="002B64FC">
        <w:rPr>
          <w:rFonts w:ascii="Times New Roman" w:hAnsi="Times New Roman" w:cs="Times New Roman"/>
          <w:b/>
          <w:bCs/>
          <w:sz w:val="24"/>
          <w:szCs w:val="24"/>
        </w:rPr>
        <w:t>)</w:t>
      </w:r>
      <w:r w:rsidR="001106EC" w:rsidRPr="001106EC">
        <w:rPr>
          <w:rFonts w:ascii="Times New Roman" w:hAnsi="Times New Roman" w:cs="Times New Roman"/>
          <w:b/>
          <w:bCs/>
          <w:sz w:val="24"/>
          <w:szCs w:val="24"/>
        </w:rPr>
        <w:t>:</w:t>
      </w:r>
      <w:r w:rsidR="002B64FC">
        <w:rPr>
          <w:rFonts w:ascii="Times New Roman" w:hAnsi="Times New Roman" w:cs="Times New Roman"/>
          <w:b/>
          <w:bCs/>
          <w:sz w:val="24"/>
          <w:szCs w:val="24"/>
        </w:rPr>
        <w:t xml:space="preserve"> </w:t>
      </w:r>
      <w:r w:rsidR="005A179F" w:rsidRPr="007067DB">
        <w:rPr>
          <w:rFonts w:ascii="Times New Roman" w:hAnsi="Times New Roman" w:cs="Times New Roman"/>
          <w:sz w:val="24"/>
          <w:szCs w:val="24"/>
        </w:rPr>
        <w:t xml:space="preserve">For Packetized Data, TKEEP might be necessary to signal packet remainders. </w:t>
      </w:r>
      <w:r w:rsidR="007067DB" w:rsidRPr="007067DB">
        <w:rPr>
          <w:rFonts w:ascii="Times New Roman" w:hAnsi="Times New Roman" w:cs="Times New Roman"/>
          <w:sz w:val="24"/>
          <w:szCs w:val="24"/>
        </w:rPr>
        <w:t>This usage of TKEEP essentially encodes the remainder bytes after the end of a packet which is an artifact of upsizing a packet beyond the atomic size of the data.</w:t>
      </w:r>
      <w:r w:rsidR="005003C5">
        <w:rPr>
          <w:rFonts w:ascii="Times New Roman" w:hAnsi="Times New Roman" w:cs="Times New Roman"/>
          <w:sz w:val="24"/>
          <w:szCs w:val="24"/>
        </w:rPr>
        <w:t xml:space="preserve"> It is an optional AXI Stream signal &amp; </w:t>
      </w:r>
      <w:r w:rsidR="005003C5" w:rsidRPr="007B37B0">
        <w:rPr>
          <w:rFonts w:ascii="Times New Roman" w:hAnsi="Times New Roman" w:cs="Times New Roman"/>
          <w:sz w:val="24"/>
          <w:szCs w:val="24"/>
        </w:rPr>
        <w:t xml:space="preserve">there is only a limited use of </w:t>
      </w:r>
      <w:r w:rsidR="007B37B0">
        <w:rPr>
          <w:rFonts w:ascii="Times New Roman" w:hAnsi="Times New Roman" w:cs="Times New Roman"/>
          <w:sz w:val="24"/>
          <w:szCs w:val="24"/>
        </w:rPr>
        <w:t>n</w:t>
      </w:r>
      <w:r w:rsidR="005003C5" w:rsidRPr="007B37B0">
        <w:rPr>
          <w:rFonts w:ascii="Times New Roman" w:hAnsi="Times New Roman" w:cs="Times New Roman"/>
          <w:sz w:val="24"/>
          <w:szCs w:val="24"/>
        </w:rPr>
        <w:t xml:space="preserve">ull </w:t>
      </w:r>
      <w:r w:rsidR="007B37B0">
        <w:rPr>
          <w:rFonts w:ascii="Times New Roman" w:hAnsi="Times New Roman" w:cs="Times New Roman"/>
          <w:sz w:val="24"/>
          <w:szCs w:val="24"/>
        </w:rPr>
        <w:t>b</w:t>
      </w:r>
      <w:r w:rsidR="005003C5" w:rsidRPr="007B37B0">
        <w:rPr>
          <w:rFonts w:ascii="Times New Roman" w:hAnsi="Times New Roman" w:cs="Times New Roman"/>
          <w:sz w:val="24"/>
          <w:szCs w:val="24"/>
        </w:rPr>
        <w:t>ytes to encode the remainders bytes at the end of packetized streams.</w:t>
      </w:r>
    </w:p>
    <w:p w14:paraId="228EF09B" w14:textId="4BD7A579" w:rsidR="00CD6B2D" w:rsidRDefault="00CD6B2D" w:rsidP="004E1D6F">
      <w:pPr>
        <w:jc w:val="both"/>
        <w:rPr>
          <w:rFonts w:ascii="Times New Roman" w:hAnsi="Times New Roman" w:cs="Times New Roman"/>
          <w:sz w:val="24"/>
          <w:szCs w:val="24"/>
        </w:rPr>
      </w:pPr>
      <w:r w:rsidRPr="001106EC">
        <w:rPr>
          <w:rFonts w:ascii="Times New Roman" w:hAnsi="Times New Roman" w:cs="Times New Roman"/>
          <w:b/>
          <w:bCs/>
          <w:sz w:val="24"/>
          <w:szCs w:val="24"/>
        </w:rPr>
        <w:t>dl_s0_axis_t</w:t>
      </w:r>
      <w:r>
        <w:rPr>
          <w:rFonts w:ascii="Times New Roman" w:hAnsi="Times New Roman" w:cs="Times New Roman"/>
          <w:b/>
          <w:bCs/>
          <w:sz w:val="24"/>
          <w:szCs w:val="24"/>
        </w:rPr>
        <w:t>user</w:t>
      </w:r>
      <w:r w:rsidR="003D54E9">
        <w:rPr>
          <w:rFonts w:ascii="Times New Roman" w:hAnsi="Times New Roman" w:cs="Times New Roman"/>
          <w:b/>
          <w:bCs/>
          <w:sz w:val="24"/>
          <w:szCs w:val="24"/>
        </w:rPr>
        <w:t>(</w:t>
      </w:r>
      <w:r w:rsidR="003D54E9" w:rsidRPr="000359C1">
        <w:rPr>
          <w:rFonts w:ascii="Times New Roman" w:hAnsi="Times New Roman" w:cs="Times New Roman"/>
          <w:b/>
          <w:bCs/>
          <w:color w:val="00B050"/>
          <w:sz w:val="24"/>
          <w:szCs w:val="24"/>
        </w:rPr>
        <w:t>*</w:t>
      </w:r>
      <w:r w:rsidR="003D54E9">
        <w:rPr>
          <w:rFonts w:ascii="Times New Roman" w:hAnsi="Times New Roman" w:cs="Times New Roman"/>
          <w:b/>
          <w:bCs/>
          <w:sz w:val="24"/>
          <w:szCs w:val="24"/>
        </w:rPr>
        <w:t>)</w:t>
      </w:r>
      <w:r>
        <w:rPr>
          <w:rFonts w:ascii="Times New Roman" w:hAnsi="Times New Roman" w:cs="Times New Roman"/>
          <w:b/>
          <w:bCs/>
          <w:sz w:val="24"/>
          <w:szCs w:val="24"/>
        </w:rPr>
        <w:t xml:space="preserve">: </w:t>
      </w:r>
      <w:r w:rsidR="006760D6" w:rsidRPr="001D2D69">
        <w:rPr>
          <w:rFonts w:ascii="Times New Roman" w:hAnsi="Times New Roman" w:cs="Times New Roman"/>
          <w:sz w:val="24"/>
          <w:szCs w:val="24"/>
        </w:rPr>
        <w:t>The AXI4-Stream interface protocol allows passing sideband signals using the TUSER bus. This signal carried PRB num</w:t>
      </w:r>
      <w:r w:rsidR="001D2D69" w:rsidRPr="001D2D69">
        <w:rPr>
          <w:rFonts w:ascii="Times New Roman" w:hAnsi="Times New Roman" w:cs="Times New Roman"/>
          <w:sz w:val="24"/>
          <w:szCs w:val="24"/>
        </w:rPr>
        <w:t>ber data.</w:t>
      </w:r>
      <w:r w:rsidR="000F23FD">
        <w:rPr>
          <w:rFonts w:ascii="Times New Roman" w:hAnsi="Times New Roman" w:cs="Times New Roman"/>
          <w:sz w:val="24"/>
          <w:szCs w:val="24"/>
        </w:rPr>
        <w:t xml:space="preserve"> It is 30</w:t>
      </w:r>
      <w:r w:rsidR="007505BF">
        <w:rPr>
          <w:rFonts w:ascii="Times New Roman" w:hAnsi="Times New Roman" w:cs="Times New Roman"/>
          <w:sz w:val="24"/>
          <w:szCs w:val="24"/>
        </w:rPr>
        <w:t>-</w:t>
      </w:r>
      <w:r w:rsidR="000F23FD">
        <w:rPr>
          <w:rFonts w:ascii="Times New Roman" w:hAnsi="Times New Roman" w:cs="Times New Roman"/>
          <w:sz w:val="24"/>
          <w:szCs w:val="24"/>
        </w:rPr>
        <w:t>bit length bus</w:t>
      </w:r>
      <w:r w:rsidR="00F716C8">
        <w:rPr>
          <w:rFonts w:ascii="Times New Roman" w:hAnsi="Times New Roman" w:cs="Times New Roman"/>
          <w:sz w:val="24"/>
          <w:szCs w:val="24"/>
        </w:rPr>
        <w:t>.</w:t>
      </w:r>
      <w:r w:rsidR="007505BF">
        <w:rPr>
          <w:rFonts w:ascii="Times New Roman" w:hAnsi="Times New Roman" w:cs="Times New Roman"/>
          <w:sz w:val="24"/>
          <w:szCs w:val="24"/>
        </w:rPr>
        <w:t xml:space="preserve"> </w:t>
      </w:r>
      <w:r w:rsidR="001B498C">
        <w:rPr>
          <w:rFonts w:ascii="Times New Roman" w:hAnsi="Times New Roman" w:cs="Times New Roman"/>
          <w:sz w:val="24"/>
          <w:szCs w:val="24"/>
        </w:rPr>
        <w:t xml:space="preserve">tuser starts with start_prbc value &amp; </w:t>
      </w:r>
      <w:r w:rsidR="003B6D19">
        <w:rPr>
          <w:rFonts w:ascii="Times New Roman" w:hAnsi="Times New Roman" w:cs="Times New Roman"/>
          <w:sz w:val="24"/>
          <w:szCs w:val="24"/>
        </w:rPr>
        <w:t>continues upto rb_num for each symbol.</w:t>
      </w:r>
    </w:p>
    <w:p w14:paraId="2326AF0B" w14:textId="2F8D9D47" w:rsidR="00F421DE" w:rsidRPr="00F421DE" w:rsidRDefault="001D2D69" w:rsidP="004E1D6F">
      <w:pPr>
        <w:jc w:val="both"/>
        <w:rPr>
          <w:rFonts w:ascii="Times New Roman" w:hAnsi="Times New Roman" w:cs="Times New Roman"/>
          <w:sz w:val="24"/>
          <w:szCs w:val="24"/>
        </w:rPr>
      </w:pPr>
      <w:r w:rsidRPr="001106EC">
        <w:rPr>
          <w:rFonts w:ascii="Times New Roman" w:hAnsi="Times New Roman" w:cs="Times New Roman"/>
          <w:b/>
          <w:bCs/>
          <w:sz w:val="24"/>
          <w:szCs w:val="24"/>
        </w:rPr>
        <w:t>dl_s0_axis_t</w:t>
      </w:r>
      <w:r>
        <w:rPr>
          <w:rFonts w:ascii="Times New Roman" w:hAnsi="Times New Roman" w:cs="Times New Roman"/>
          <w:b/>
          <w:bCs/>
          <w:sz w:val="24"/>
          <w:szCs w:val="24"/>
        </w:rPr>
        <w:t>ready</w:t>
      </w:r>
      <w:r w:rsidR="003D54E9">
        <w:rPr>
          <w:rFonts w:ascii="Times New Roman" w:hAnsi="Times New Roman" w:cs="Times New Roman"/>
          <w:b/>
          <w:bCs/>
          <w:sz w:val="24"/>
          <w:szCs w:val="24"/>
        </w:rPr>
        <w:t>(</w:t>
      </w:r>
      <w:r w:rsidR="003D54E9" w:rsidRPr="000359C1">
        <w:rPr>
          <w:rFonts w:ascii="Times New Roman" w:hAnsi="Times New Roman" w:cs="Times New Roman"/>
          <w:b/>
          <w:bCs/>
          <w:color w:val="00B050"/>
          <w:sz w:val="24"/>
          <w:szCs w:val="24"/>
        </w:rPr>
        <w:t>*</w:t>
      </w:r>
      <w:r w:rsidR="003D54E9">
        <w:rPr>
          <w:rFonts w:ascii="Times New Roman" w:hAnsi="Times New Roman" w:cs="Times New Roman"/>
          <w:b/>
          <w:bCs/>
          <w:sz w:val="24"/>
          <w:szCs w:val="24"/>
        </w:rPr>
        <w:t>)</w:t>
      </w:r>
      <w:r>
        <w:rPr>
          <w:rFonts w:ascii="Times New Roman" w:hAnsi="Times New Roman" w:cs="Times New Roman"/>
          <w:b/>
          <w:bCs/>
          <w:sz w:val="24"/>
          <w:szCs w:val="24"/>
        </w:rPr>
        <w:t xml:space="preserve">: </w:t>
      </w:r>
      <w:r w:rsidR="000328DA" w:rsidRPr="006828BA">
        <w:rPr>
          <w:rFonts w:ascii="Times New Roman" w:hAnsi="Times New Roman" w:cs="Times New Roman"/>
          <w:sz w:val="24"/>
          <w:szCs w:val="24"/>
        </w:rPr>
        <w:t xml:space="preserve">An AXI4-Stream master cannot use the status of S_AXIS_TREADY unless a transfer is started. </w:t>
      </w:r>
      <w:r w:rsidR="006828BA" w:rsidRPr="006828BA">
        <w:rPr>
          <w:rFonts w:ascii="Times New Roman" w:hAnsi="Times New Roman" w:cs="Times New Roman"/>
          <w:sz w:val="24"/>
          <w:szCs w:val="24"/>
        </w:rPr>
        <w:t>TREADY can be asserted and deasserted whenever the AXI4-Stream slave requires assertion and deassertion.</w:t>
      </w:r>
    </w:p>
    <w:p w14:paraId="5029758C" w14:textId="51C58FB3" w:rsidR="00F421DE" w:rsidRDefault="00F421DE" w:rsidP="004E1D6F">
      <w:pPr>
        <w:jc w:val="both"/>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0B5A78B6" wp14:editId="6AF62BEC">
            <wp:extent cx="6336816" cy="1619250"/>
            <wp:effectExtent l="0" t="0" r="6985" b="0"/>
            <wp:docPr id="61" name="Picture 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diagram&#10;&#10;Description automatically generated"/>
                    <pic:cNvPicPr/>
                  </pic:nvPicPr>
                  <pic:blipFill rotWithShape="1">
                    <a:blip r:embed="rId95">
                      <a:extLst>
                        <a:ext uri="{28A0092B-C50C-407E-A947-70E740481C1C}">
                          <a14:useLocalDpi xmlns:a14="http://schemas.microsoft.com/office/drawing/2010/main" val="0"/>
                        </a:ext>
                      </a:extLst>
                    </a:blip>
                    <a:srcRect r="21870"/>
                    <a:stretch/>
                  </pic:blipFill>
                  <pic:spPr bwMode="auto">
                    <a:xfrm>
                      <a:off x="0" y="0"/>
                      <a:ext cx="6357501" cy="1624536"/>
                    </a:xfrm>
                    <a:prstGeom prst="rect">
                      <a:avLst/>
                    </a:prstGeom>
                    <a:ln>
                      <a:noFill/>
                    </a:ln>
                    <a:extLst>
                      <a:ext uri="{53640926-AAD7-44D8-BBD7-CCE9431645EC}">
                        <a14:shadowObscured xmlns:a14="http://schemas.microsoft.com/office/drawing/2010/main"/>
                      </a:ext>
                    </a:extLst>
                  </pic:spPr>
                </pic:pic>
              </a:graphicData>
            </a:graphic>
          </wp:inline>
        </w:drawing>
      </w:r>
    </w:p>
    <w:p w14:paraId="76BEA458" w14:textId="65D8866D" w:rsidR="00E54105" w:rsidRPr="00877115" w:rsidRDefault="00E54105" w:rsidP="004E1D6F">
      <w:pPr>
        <w:jc w:val="both"/>
        <w:rPr>
          <w:rFonts w:ascii="Times New Roman" w:hAnsi="Times New Roman" w:cs="Times New Roman"/>
          <w:b/>
          <w:bCs/>
          <w:color w:val="7030A0"/>
          <w:sz w:val="24"/>
          <w:szCs w:val="24"/>
        </w:rPr>
      </w:pPr>
      <w:r w:rsidRPr="00877115">
        <w:rPr>
          <w:rFonts w:ascii="Times New Roman" w:hAnsi="Times New Roman" w:cs="Times New Roman"/>
          <w:b/>
          <w:bCs/>
          <w:color w:val="7030A0"/>
          <w:sz w:val="24"/>
          <w:szCs w:val="24"/>
        </w:rPr>
        <w:t>Bid bus inputs:</w:t>
      </w:r>
    </w:p>
    <w:p w14:paraId="178F4D1E" w14:textId="077F5EF2" w:rsidR="007D2128" w:rsidRDefault="007D2128" w:rsidP="004E1D6F">
      <w:pPr>
        <w:jc w:val="both"/>
        <w:rPr>
          <w:rFonts w:ascii="Times New Roman" w:hAnsi="Times New Roman" w:cs="Times New Roman"/>
          <w:b/>
          <w:bCs/>
          <w:sz w:val="24"/>
          <w:szCs w:val="24"/>
        </w:rPr>
      </w:pPr>
      <w:r w:rsidRPr="007D2128">
        <w:rPr>
          <w:rFonts w:ascii="Times New Roman" w:hAnsi="Times New Roman" w:cs="Times New Roman"/>
          <w:b/>
          <w:bCs/>
          <w:sz w:val="24"/>
          <w:szCs w:val="24"/>
        </w:rPr>
        <w:t>dl_s0_bid_valid</w:t>
      </w:r>
      <w:r w:rsidR="003D54E9">
        <w:rPr>
          <w:rFonts w:ascii="Times New Roman" w:hAnsi="Times New Roman" w:cs="Times New Roman"/>
          <w:b/>
          <w:bCs/>
          <w:sz w:val="24"/>
          <w:szCs w:val="24"/>
        </w:rPr>
        <w:t>(</w:t>
      </w:r>
      <w:r w:rsidR="00707B10" w:rsidRPr="000359C1">
        <w:rPr>
          <w:rFonts w:ascii="Times New Roman" w:hAnsi="Times New Roman" w:cs="Times New Roman"/>
          <w:b/>
          <w:bCs/>
          <w:color w:val="00B050"/>
          <w:sz w:val="24"/>
          <w:szCs w:val="24"/>
        </w:rPr>
        <w:t>*</w:t>
      </w:r>
      <w:r w:rsidR="00707B10">
        <w:rPr>
          <w:rFonts w:ascii="Times New Roman" w:hAnsi="Times New Roman" w:cs="Times New Roman"/>
          <w:b/>
          <w:bCs/>
          <w:sz w:val="24"/>
          <w:szCs w:val="24"/>
        </w:rPr>
        <w:t>)</w:t>
      </w:r>
      <w:r>
        <w:rPr>
          <w:rFonts w:ascii="Times New Roman" w:hAnsi="Times New Roman" w:cs="Times New Roman"/>
          <w:b/>
          <w:bCs/>
          <w:sz w:val="24"/>
          <w:szCs w:val="24"/>
        </w:rPr>
        <w:t xml:space="preserve">: </w:t>
      </w:r>
      <w:r w:rsidR="00C13686">
        <w:rPr>
          <w:rFonts w:ascii="Times New Roman" w:hAnsi="Times New Roman" w:cs="Times New Roman"/>
          <w:sz w:val="24"/>
          <w:szCs w:val="24"/>
        </w:rPr>
        <w:t>When data is present in bid bus, this valid signal becomes high</w:t>
      </w:r>
    </w:p>
    <w:p w14:paraId="48D12E1F" w14:textId="35A1478A" w:rsidR="007B5D8E" w:rsidRDefault="007B5D8E" w:rsidP="004E1D6F">
      <w:pPr>
        <w:jc w:val="both"/>
        <w:rPr>
          <w:rFonts w:ascii="Times New Roman" w:hAnsi="Times New Roman" w:cs="Times New Roman"/>
          <w:b/>
          <w:bCs/>
          <w:sz w:val="24"/>
          <w:szCs w:val="24"/>
        </w:rPr>
      </w:pPr>
      <w:r w:rsidRPr="007B5D8E">
        <w:rPr>
          <w:rFonts w:ascii="Times New Roman" w:hAnsi="Times New Roman" w:cs="Times New Roman"/>
          <w:b/>
          <w:bCs/>
          <w:sz w:val="24"/>
          <w:szCs w:val="24"/>
        </w:rPr>
        <w:t>dl_s0_bid_last</w:t>
      </w:r>
      <w:r w:rsidR="00707B10">
        <w:rPr>
          <w:rFonts w:ascii="Times New Roman" w:hAnsi="Times New Roman" w:cs="Times New Roman"/>
          <w:b/>
          <w:bCs/>
          <w:sz w:val="24"/>
          <w:szCs w:val="24"/>
        </w:rPr>
        <w:t>(</w:t>
      </w:r>
      <w:r w:rsidR="00707B10" w:rsidRPr="000359C1">
        <w:rPr>
          <w:rFonts w:ascii="Times New Roman" w:hAnsi="Times New Roman" w:cs="Times New Roman"/>
          <w:b/>
          <w:bCs/>
          <w:color w:val="00B050"/>
          <w:sz w:val="24"/>
          <w:szCs w:val="24"/>
        </w:rPr>
        <w:t>*</w:t>
      </w:r>
      <w:r w:rsidR="00707B10">
        <w:rPr>
          <w:rFonts w:ascii="Times New Roman" w:hAnsi="Times New Roman" w:cs="Times New Roman"/>
          <w:b/>
          <w:bCs/>
          <w:sz w:val="24"/>
          <w:szCs w:val="24"/>
        </w:rPr>
        <w:t>)</w:t>
      </w:r>
      <w:r>
        <w:rPr>
          <w:rFonts w:ascii="Times New Roman" w:hAnsi="Times New Roman" w:cs="Times New Roman"/>
          <w:b/>
          <w:bCs/>
          <w:sz w:val="24"/>
          <w:szCs w:val="24"/>
        </w:rPr>
        <w:t xml:space="preserve">: </w:t>
      </w:r>
      <w:r w:rsidR="00C13686" w:rsidRPr="00AF42C4">
        <w:rPr>
          <w:rFonts w:ascii="Times New Roman" w:hAnsi="Times New Roman" w:cs="Times New Roman"/>
          <w:sz w:val="24"/>
          <w:szCs w:val="24"/>
        </w:rPr>
        <w:t>TLAST indicates the last transfer in a block</w:t>
      </w:r>
      <w:r w:rsidR="00C13686">
        <w:rPr>
          <w:rFonts w:ascii="Times New Roman" w:hAnsi="Times New Roman" w:cs="Times New Roman"/>
          <w:sz w:val="24"/>
          <w:szCs w:val="24"/>
        </w:rPr>
        <w:t xml:space="preserve"> (</w:t>
      </w:r>
      <w:r w:rsidR="00C13686" w:rsidRPr="00AF42C4">
        <w:rPr>
          <w:rFonts w:ascii="Times New Roman" w:hAnsi="Times New Roman" w:cs="Times New Roman"/>
          <w:sz w:val="24"/>
          <w:szCs w:val="24"/>
        </w:rPr>
        <w:t>block end marker</w:t>
      </w:r>
      <w:r w:rsidR="00C13686">
        <w:rPr>
          <w:rFonts w:ascii="Times New Roman" w:hAnsi="Times New Roman" w:cs="Times New Roman"/>
          <w:sz w:val="24"/>
          <w:szCs w:val="24"/>
        </w:rPr>
        <w:t>)</w:t>
      </w:r>
      <w:r w:rsidR="00C13686" w:rsidRPr="00AF42C4">
        <w:rPr>
          <w:rFonts w:ascii="Times New Roman" w:hAnsi="Times New Roman" w:cs="Times New Roman"/>
          <w:sz w:val="24"/>
          <w:szCs w:val="24"/>
        </w:rPr>
        <w:t>.</w:t>
      </w:r>
    </w:p>
    <w:p w14:paraId="5D753E2E" w14:textId="2A24CCC6" w:rsidR="00EE4E98" w:rsidRPr="00997489" w:rsidRDefault="00EE4E98" w:rsidP="004E1D6F">
      <w:pPr>
        <w:jc w:val="both"/>
        <w:rPr>
          <w:rFonts w:ascii="Times New Roman" w:hAnsi="Times New Roman" w:cs="Times New Roman"/>
          <w:sz w:val="28"/>
          <w:szCs w:val="28"/>
        </w:rPr>
      </w:pPr>
      <w:r w:rsidRPr="00EE4E98">
        <w:rPr>
          <w:rFonts w:ascii="Times New Roman" w:hAnsi="Times New Roman" w:cs="Times New Roman"/>
          <w:b/>
          <w:bCs/>
          <w:sz w:val="24"/>
          <w:szCs w:val="24"/>
        </w:rPr>
        <w:t>dl_s0_bid_rb</w:t>
      </w:r>
      <w:r w:rsidR="000359C1">
        <w:rPr>
          <w:rFonts w:ascii="Times New Roman" w:hAnsi="Times New Roman" w:cs="Times New Roman"/>
          <w:b/>
          <w:bCs/>
          <w:sz w:val="24"/>
          <w:szCs w:val="24"/>
        </w:rPr>
        <w:t>(</w:t>
      </w:r>
      <w:r w:rsidR="000359C1" w:rsidRPr="000359C1">
        <w:rPr>
          <w:rFonts w:ascii="Times New Roman" w:hAnsi="Times New Roman" w:cs="Times New Roman"/>
          <w:b/>
          <w:bCs/>
          <w:color w:val="00B050"/>
          <w:sz w:val="24"/>
          <w:szCs w:val="24"/>
        </w:rPr>
        <w:t>*</w:t>
      </w:r>
      <w:r w:rsidR="000359C1">
        <w:rPr>
          <w:rFonts w:ascii="Times New Roman" w:hAnsi="Times New Roman" w:cs="Times New Roman"/>
          <w:b/>
          <w:bCs/>
          <w:sz w:val="24"/>
          <w:szCs w:val="24"/>
        </w:rPr>
        <w:t>)</w:t>
      </w:r>
      <w:r>
        <w:rPr>
          <w:rFonts w:ascii="Times New Roman" w:hAnsi="Times New Roman" w:cs="Times New Roman"/>
          <w:b/>
          <w:bCs/>
          <w:sz w:val="24"/>
          <w:szCs w:val="24"/>
        </w:rPr>
        <w:t xml:space="preserve">: </w:t>
      </w:r>
      <w:r w:rsidR="007D282D">
        <w:rPr>
          <w:rFonts w:ascii="Times New Roman" w:hAnsi="Times New Roman" w:cs="Times New Roman"/>
          <w:sz w:val="24"/>
          <w:szCs w:val="24"/>
        </w:rPr>
        <w:t>R</w:t>
      </w:r>
      <w:r w:rsidR="007D282D" w:rsidRPr="007D282D">
        <w:rPr>
          <w:rFonts w:ascii="Times New Roman" w:hAnsi="Times New Roman" w:cs="Times New Roman"/>
          <w:sz w:val="24"/>
          <w:szCs w:val="24"/>
        </w:rPr>
        <w:t>esource block indicator</w:t>
      </w:r>
      <w:r w:rsidR="00997489">
        <w:rPr>
          <w:rFonts w:ascii="Times New Roman" w:hAnsi="Times New Roman" w:cs="Times New Roman"/>
          <w:sz w:val="24"/>
          <w:szCs w:val="24"/>
        </w:rPr>
        <w:t xml:space="preserve">. </w:t>
      </w:r>
      <w:r w:rsidR="00997489" w:rsidRPr="00997489">
        <w:rPr>
          <w:rFonts w:ascii="Times New Roman" w:hAnsi="Times New Roman" w:cs="Times New Roman"/>
          <w:sz w:val="24"/>
          <w:szCs w:val="24"/>
        </w:rPr>
        <w:t>This parameter is used to indicate if every RB is used or every other RB is used. The starting RB is defined by startPrbc and total number of used RBs is defined by numPrbc.</w:t>
      </w:r>
    </w:p>
    <w:p w14:paraId="64DE41B6" w14:textId="13974A6C" w:rsidR="007D282D" w:rsidRPr="00F022C5" w:rsidRDefault="009357C5" w:rsidP="004E1D6F">
      <w:pPr>
        <w:jc w:val="both"/>
        <w:rPr>
          <w:rFonts w:ascii="Times New Roman" w:hAnsi="Times New Roman" w:cs="Times New Roman"/>
          <w:sz w:val="28"/>
          <w:szCs w:val="28"/>
        </w:rPr>
      </w:pPr>
      <w:r w:rsidRPr="009357C5">
        <w:rPr>
          <w:rFonts w:ascii="Times New Roman" w:hAnsi="Times New Roman" w:cs="Times New Roman"/>
          <w:b/>
          <w:bCs/>
          <w:sz w:val="24"/>
          <w:szCs w:val="24"/>
        </w:rPr>
        <w:t>dl_s0_bid_start_prbc</w:t>
      </w:r>
      <w:r w:rsidR="00C33DF5">
        <w:rPr>
          <w:rFonts w:ascii="Times New Roman" w:hAnsi="Times New Roman" w:cs="Times New Roman"/>
          <w:b/>
          <w:bCs/>
          <w:sz w:val="24"/>
          <w:szCs w:val="24"/>
        </w:rPr>
        <w:t>(</w:t>
      </w:r>
      <w:r w:rsidR="00F25B49" w:rsidRPr="00F25B49">
        <w:rPr>
          <w:rFonts w:ascii="Times New Roman" w:hAnsi="Times New Roman" w:cs="Times New Roman"/>
          <w:b/>
          <w:bCs/>
          <w:color w:val="00B050"/>
          <w:sz w:val="24"/>
          <w:szCs w:val="24"/>
        </w:rPr>
        <w:t>*</w:t>
      </w:r>
      <w:r w:rsidR="00F25B49">
        <w:rPr>
          <w:rFonts w:ascii="Times New Roman" w:hAnsi="Times New Roman" w:cs="Times New Roman"/>
          <w:b/>
          <w:bCs/>
          <w:sz w:val="24"/>
          <w:szCs w:val="24"/>
        </w:rPr>
        <w:t>)</w:t>
      </w:r>
      <w:r>
        <w:rPr>
          <w:rFonts w:ascii="Times New Roman" w:hAnsi="Times New Roman" w:cs="Times New Roman"/>
          <w:b/>
          <w:bCs/>
          <w:sz w:val="24"/>
          <w:szCs w:val="24"/>
        </w:rPr>
        <w:t xml:space="preserve">: </w:t>
      </w:r>
      <w:r w:rsidR="004B0AB3" w:rsidRPr="00F022C5">
        <w:rPr>
          <w:rFonts w:ascii="Times New Roman" w:hAnsi="Times New Roman" w:cs="Times New Roman"/>
          <w:sz w:val="24"/>
          <w:szCs w:val="24"/>
        </w:rPr>
        <w:t>This parameter is the starting PRB of a data section described in the C-Plane message. Values of startPrbc and numPrbc must ensure that data sections must never overlap: a single PRB may only exist within one data section for a given value of eAxC. For one C-Plane message, there may be multiple U-Plane messages associated with it and requiring defining from which PRB the control commands are applicable.</w:t>
      </w:r>
      <w:r w:rsidR="008A6A1E">
        <w:rPr>
          <w:rFonts w:ascii="Times New Roman" w:hAnsi="Times New Roman" w:cs="Times New Roman"/>
          <w:sz w:val="24"/>
          <w:szCs w:val="24"/>
        </w:rPr>
        <w:t xml:space="preserve"> It is 10</w:t>
      </w:r>
      <w:r w:rsidR="005C2CBC">
        <w:rPr>
          <w:rFonts w:ascii="Times New Roman" w:hAnsi="Times New Roman" w:cs="Times New Roman"/>
          <w:sz w:val="24"/>
          <w:szCs w:val="24"/>
        </w:rPr>
        <w:t>-</w:t>
      </w:r>
      <w:r w:rsidR="008A6A1E">
        <w:rPr>
          <w:rFonts w:ascii="Times New Roman" w:hAnsi="Times New Roman" w:cs="Times New Roman"/>
          <w:sz w:val="24"/>
          <w:szCs w:val="24"/>
        </w:rPr>
        <w:t>bit length.</w:t>
      </w:r>
    </w:p>
    <w:p w14:paraId="06728E79" w14:textId="33727F03" w:rsidR="00B4102A" w:rsidRPr="00BA3D24" w:rsidRDefault="008067F9" w:rsidP="004E1D6F">
      <w:pPr>
        <w:jc w:val="both"/>
        <w:rPr>
          <w:rFonts w:ascii="Times New Roman" w:hAnsi="Times New Roman" w:cs="Times New Roman"/>
          <w:sz w:val="28"/>
          <w:szCs w:val="28"/>
        </w:rPr>
      </w:pPr>
      <w:r w:rsidRPr="008067F9">
        <w:rPr>
          <w:rFonts w:ascii="Times New Roman" w:hAnsi="Times New Roman" w:cs="Times New Roman"/>
          <w:b/>
          <w:bCs/>
          <w:sz w:val="24"/>
          <w:szCs w:val="24"/>
        </w:rPr>
        <w:t>dl_s0_bid_num_prbc</w:t>
      </w:r>
      <w:r w:rsidR="00F25B49">
        <w:rPr>
          <w:rFonts w:ascii="Times New Roman" w:hAnsi="Times New Roman" w:cs="Times New Roman"/>
          <w:b/>
          <w:bCs/>
          <w:sz w:val="24"/>
          <w:szCs w:val="24"/>
        </w:rPr>
        <w:t>(</w:t>
      </w:r>
      <w:r w:rsidR="00D0028F" w:rsidRPr="00F25B49">
        <w:rPr>
          <w:rFonts w:ascii="Times New Roman" w:hAnsi="Times New Roman" w:cs="Times New Roman"/>
          <w:b/>
          <w:bCs/>
          <w:color w:val="00B050"/>
          <w:sz w:val="24"/>
          <w:szCs w:val="24"/>
        </w:rPr>
        <w:t>*</w:t>
      </w:r>
      <w:r w:rsidR="00F25B49">
        <w:rPr>
          <w:rFonts w:ascii="Times New Roman" w:hAnsi="Times New Roman" w:cs="Times New Roman"/>
          <w:b/>
          <w:bCs/>
          <w:sz w:val="24"/>
          <w:szCs w:val="24"/>
        </w:rPr>
        <w:t>)</w:t>
      </w:r>
      <w:r>
        <w:rPr>
          <w:rFonts w:ascii="Times New Roman" w:hAnsi="Times New Roman" w:cs="Times New Roman"/>
          <w:b/>
          <w:bCs/>
          <w:sz w:val="24"/>
          <w:szCs w:val="24"/>
        </w:rPr>
        <w:t xml:space="preserve">: </w:t>
      </w:r>
      <w:r w:rsidR="00BE2AAF" w:rsidRPr="00BE2AAF">
        <w:rPr>
          <w:rFonts w:ascii="Times New Roman" w:hAnsi="Times New Roman" w:cs="Times New Roman"/>
          <w:sz w:val="24"/>
          <w:szCs w:val="24"/>
        </w:rPr>
        <w:t>Number of contiguous PRBs per data section</w:t>
      </w:r>
      <w:r w:rsidR="00BA3D24">
        <w:rPr>
          <w:sz w:val="24"/>
          <w:szCs w:val="24"/>
        </w:rPr>
        <w:t>.</w:t>
      </w:r>
      <w:r w:rsidR="00BA3D24">
        <w:t xml:space="preserve"> </w:t>
      </w:r>
      <w:r w:rsidR="00BA3D24" w:rsidRPr="00BA3D24">
        <w:rPr>
          <w:rFonts w:ascii="Times New Roman" w:hAnsi="Times New Roman" w:cs="Times New Roman"/>
          <w:sz w:val="24"/>
          <w:szCs w:val="24"/>
        </w:rPr>
        <w:t>This parameter defines the PRBs within the data section being described. Values of startPrbc and  numPrbc must ensure that data sections must never overlap: a single PRB may only exist within one data section for a  given value of eAxC.</w:t>
      </w:r>
      <w:r w:rsidR="008A6A1E">
        <w:rPr>
          <w:rFonts w:ascii="Times New Roman" w:hAnsi="Times New Roman" w:cs="Times New Roman"/>
          <w:sz w:val="24"/>
          <w:szCs w:val="24"/>
        </w:rPr>
        <w:t xml:space="preserve"> It is 8</w:t>
      </w:r>
      <w:r w:rsidR="005C2CBC">
        <w:rPr>
          <w:rFonts w:ascii="Times New Roman" w:hAnsi="Times New Roman" w:cs="Times New Roman"/>
          <w:sz w:val="24"/>
          <w:szCs w:val="24"/>
        </w:rPr>
        <w:t>-</w:t>
      </w:r>
      <w:r w:rsidR="008A6A1E">
        <w:rPr>
          <w:rFonts w:ascii="Times New Roman" w:hAnsi="Times New Roman" w:cs="Times New Roman"/>
          <w:sz w:val="24"/>
          <w:szCs w:val="24"/>
        </w:rPr>
        <w:t>bit length.</w:t>
      </w:r>
    </w:p>
    <w:p w14:paraId="59D8DCC5" w14:textId="265AD618" w:rsidR="00BE2AAF" w:rsidRPr="006B62EE" w:rsidRDefault="00913B63" w:rsidP="004E1D6F">
      <w:pPr>
        <w:jc w:val="both"/>
        <w:rPr>
          <w:rFonts w:ascii="Times New Roman" w:hAnsi="Times New Roman" w:cs="Times New Roman"/>
          <w:sz w:val="32"/>
          <w:szCs w:val="32"/>
        </w:rPr>
      </w:pPr>
      <w:r w:rsidRPr="00913B63">
        <w:rPr>
          <w:rFonts w:ascii="Times New Roman" w:hAnsi="Times New Roman" w:cs="Times New Roman"/>
          <w:b/>
          <w:bCs/>
          <w:sz w:val="24"/>
          <w:szCs w:val="24"/>
        </w:rPr>
        <w:t>dl_s0_bid_num_symbol</w:t>
      </w:r>
      <w:r w:rsidR="00F25B49">
        <w:rPr>
          <w:rFonts w:ascii="Times New Roman" w:hAnsi="Times New Roman" w:cs="Times New Roman"/>
          <w:b/>
          <w:bCs/>
          <w:sz w:val="24"/>
          <w:szCs w:val="24"/>
        </w:rPr>
        <w:t>(</w:t>
      </w:r>
      <w:r w:rsidR="00D0028F" w:rsidRPr="00F25B49">
        <w:rPr>
          <w:rFonts w:ascii="Times New Roman" w:hAnsi="Times New Roman" w:cs="Times New Roman"/>
          <w:b/>
          <w:bCs/>
          <w:color w:val="00B050"/>
          <w:sz w:val="24"/>
          <w:szCs w:val="24"/>
        </w:rPr>
        <w:t>*</w:t>
      </w:r>
      <w:r w:rsidR="00F25B49">
        <w:rPr>
          <w:rFonts w:ascii="Times New Roman" w:hAnsi="Times New Roman" w:cs="Times New Roman"/>
          <w:b/>
          <w:bCs/>
          <w:sz w:val="24"/>
          <w:szCs w:val="24"/>
        </w:rPr>
        <w:t>)</w:t>
      </w:r>
      <w:r>
        <w:rPr>
          <w:rFonts w:ascii="Times New Roman" w:hAnsi="Times New Roman" w:cs="Times New Roman"/>
          <w:b/>
          <w:bCs/>
          <w:sz w:val="24"/>
          <w:szCs w:val="24"/>
        </w:rPr>
        <w:t>:</w:t>
      </w:r>
      <w:r w:rsidR="002067DA">
        <w:t xml:space="preserve"> </w:t>
      </w:r>
      <w:r w:rsidR="002067DA" w:rsidRPr="006B62EE">
        <w:rPr>
          <w:rFonts w:ascii="Times New Roman" w:hAnsi="Times New Roman" w:cs="Times New Roman"/>
          <w:sz w:val="24"/>
          <w:szCs w:val="24"/>
        </w:rPr>
        <w:t>This parameter defines number of symbols to which the section control is applicable. At minimum, the section control shall be applicable to at least one symbol. However, possible optimizations could allow for several (upto 14) symbols, if e.g., all 14 symbols use the same beam ID.</w:t>
      </w:r>
      <w:r w:rsidR="005C2CBC">
        <w:rPr>
          <w:rFonts w:ascii="Times New Roman" w:hAnsi="Times New Roman" w:cs="Times New Roman"/>
          <w:sz w:val="24"/>
          <w:szCs w:val="24"/>
        </w:rPr>
        <w:t xml:space="preserve"> It is 4-bit length</w:t>
      </w:r>
    </w:p>
    <w:p w14:paraId="59CDE704" w14:textId="04B9C54E" w:rsidR="001A46FF" w:rsidRDefault="000530D8" w:rsidP="004E1D6F">
      <w:pPr>
        <w:jc w:val="both"/>
        <w:rPr>
          <w:rFonts w:ascii="Times New Roman" w:hAnsi="Times New Roman" w:cs="Times New Roman"/>
          <w:sz w:val="24"/>
          <w:szCs w:val="24"/>
        </w:rPr>
      </w:pPr>
      <w:r w:rsidRPr="000530D8">
        <w:rPr>
          <w:rFonts w:ascii="Times New Roman" w:hAnsi="Times New Roman" w:cs="Times New Roman"/>
          <w:b/>
          <w:bCs/>
          <w:sz w:val="24"/>
          <w:szCs w:val="24"/>
        </w:rPr>
        <w:t>dl_s0_bid_beamid15</w:t>
      </w:r>
      <w:r w:rsidR="00C33DF5">
        <w:rPr>
          <w:rFonts w:ascii="Times New Roman" w:hAnsi="Times New Roman" w:cs="Times New Roman"/>
          <w:b/>
          <w:bCs/>
          <w:sz w:val="24"/>
          <w:szCs w:val="24"/>
        </w:rPr>
        <w:t>(</w:t>
      </w:r>
      <w:r w:rsidR="00C33DF5" w:rsidRPr="00F25B49">
        <w:rPr>
          <w:rFonts w:ascii="Times New Roman" w:hAnsi="Times New Roman" w:cs="Times New Roman"/>
          <w:b/>
          <w:bCs/>
          <w:color w:val="00B050"/>
          <w:sz w:val="24"/>
          <w:szCs w:val="24"/>
        </w:rPr>
        <w:t>*</w:t>
      </w:r>
      <w:r w:rsidR="00C33DF5">
        <w:rPr>
          <w:rFonts w:ascii="Times New Roman" w:hAnsi="Times New Roman" w:cs="Times New Roman"/>
          <w:b/>
          <w:bCs/>
          <w:sz w:val="24"/>
          <w:szCs w:val="24"/>
        </w:rPr>
        <w:t>)</w:t>
      </w:r>
      <w:r w:rsidRPr="002E46AA">
        <w:rPr>
          <w:rFonts w:ascii="Times New Roman" w:hAnsi="Times New Roman" w:cs="Times New Roman"/>
          <w:b/>
          <w:bCs/>
          <w:sz w:val="24"/>
          <w:szCs w:val="24"/>
        </w:rPr>
        <w:t xml:space="preserve">: </w:t>
      </w:r>
      <w:r w:rsidR="00550695" w:rsidRPr="00550695">
        <w:rPr>
          <w:rFonts w:ascii="Times New Roman" w:hAnsi="Times New Roman" w:cs="Times New Roman"/>
          <w:sz w:val="24"/>
          <w:szCs w:val="24"/>
        </w:rPr>
        <w:t>This parameter defines the beam pattern to be applied to the U-Plane data</w:t>
      </w:r>
      <w:r w:rsidR="00550695">
        <w:rPr>
          <w:rFonts w:ascii="Times New Roman" w:hAnsi="Times New Roman" w:cs="Times New Roman"/>
          <w:sz w:val="24"/>
          <w:szCs w:val="24"/>
        </w:rPr>
        <w:t>,</w:t>
      </w:r>
      <w:r w:rsidR="00550695" w:rsidRPr="00550695">
        <w:rPr>
          <w:rFonts w:ascii="Times New Roman" w:hAnsi="Times New Roman" w:cs="Times New Roman"/>
          <w:sz w:val="24"/>
          <w:szCs w:val="24"/>
        </w:rPr>
        <w:t xml:space="preserve"> beamId = 0 means no beamforming operation will be performed.</w:t>
      </w:r>
      <w:r w:rsidR="00550695">
        <w:t xml:space="preserve"> </w:t>
      </w:r>
      <w:r w:rsidR="00550695">
        <w:rPr>
          <w:rFonts w:ascii="Times New Roman" w:hAnsi="Times New Roman" w:cs="Times New Roman"/>
          <w:sz w:val="24"/>
          <w:szCs w:val="24"/>
        </w:rPr>
        <w:t>B</w:t>
      </w:r>
      <w:r w:rsidR="006C1D87" w:rsidRPr="002E46AA">
        <w:rPr>
          <w:rFonts w:ascii="Times New Roman" w:hAnsi="Times New Roman" w:cs="Times New Roman"/>
          <w:sz w:val="24"/>
          <w:szCs w:val="24"/>
        </w:rPr>
        <w:t xml:space="preserve">eamID may indicate the “state” of an antenna array not </w:t>
      </w:r>
      <w:r w:rsidR="002E46AA" w:rsidRPr="002E46AA">
        <w:rPr>
          <w:rFonts w:ascii="Times New Roman" w:hAnsi="Times New Roman" w:cs="Times New Roman"/>
          <w:sz w:val="24"/>
          <w:szCs w:val="24"/>
        </w:rPr>
        <w:t>explicitly comprising separate radiating elements which is also possible within the O-RAN specification.</w:t>
      </w:r>
      <w:r w:rsidR="00165427">
        <w:rPr>
          <w:rFonts w:ascii="Times New Roman" w:hAnsi="Times New Roman" w:cs="Times New Roman"/>
          <w:sz w:val="24"/>
          <w:szCs w:val="24"/>
        </w:rPr>
        <w:t xml:space="preserve"> </w:t>
      </w:r>
      <w:r w:rsidR="00165427" w:rsidRPr="00165427">
        <w:rPr>
          <w:rFonts w:ascii="Times New Roman" w:hAnsi="Times New Roman" w:cs="Times New Roman"/>
          <w:sz w:val="24"/>
          <w:szCs w:val="24"/>
        </w:rPr>
        <w:t>The specific mapping of beamId to e.g. weight table, beam  attributes, directionality, beam adjacency or any other beam designator is specific to the O-RU design and must be conveyed via M-Plane from the O-RU to O-DU upon startup.</w:t>
      </w:r>
      <w:r w:rsidR="001A46FF">
        <w:rPr>
          <w:rFonts w:ascii="Times New Roman" w:hAnsi="Times New Roman" w:cs="Times New Roman"/>
          <w:sz w:val="24"/>
          <w:szCs w:val="24"/>
        </w:rPr>
        <w:t xml:space="preserve"> It is 15 bit length bus.</w:t>
      </w:r>
      <w:r w:rsidR="00C92129">
        <w:rPr>
          <w:rFonts w:ascii="Times New Roman" w:hAnsi="Times New Roman" w:cs="Times New Roman"/>
          <w:sz w:val="24"/>
          <w:szCs w:val="24"/>
        </w:rPr>
        <w:t xml:space="preserve"> </w:t>
      </w:r>
      <w:r w:rsidR="009A34A6">
        <w:rPr>
          <w:rFonts w:ascii="Times New Roman" w:hAnsi="Times New Roman" w:cs="Times New Roman"/>
          <w:sz w:val="24"/>
          <w:szCs w:val="24"/>
        </w:rPr>
        <w:t xml:space="preserve">This beamid value is loaded by </w:t>
      </w:r>
      <w:r w:rsidR="00CC1D05" w:rsidRPr="00CC1D05">
        <w:rPr>
          <w:rFonts w:ascii="Times New Roman" w:hAnsi="Times New Roman" w:cs="Times New Roman"/>
          <w:sz w:val="24"/>
          <w:szCs w:val="24"/>
        </w:rPr>
        <w:t>bid_table_ss_tb</w:t>
      </w:r>
      <w:r w:rsidR="00CC1D05">
        <w:rPr>
          <w:rFonts w:ascii="Times New Roman" w:hAnsi="Times New Roman" w:cs="Times New Roman"/>
          <w:sz w:val="24"/>
          <w:szCs w:val="24"/>
        </w:rPr>
        <w:t xml:space="preserve"> value. </w:t>
      </w:r>
      <w:r w:rsidR="006C283E" w:rsidRPr="006C283E">
        <w:rPr>
          <w:rFonts w:ascii="Times New Roman" w:hAnsi="Times New Roman" w:cs="Times New Roman"/>
          <w:sz w:val="24"/>
          <w:szCs w:val="24"/>
        </w:rPr>
        <w:t>bid_table_ss_tb</w:t>
      </w:r>
      <w:r w:rsidR="00080A75">
        <w:rPr>
          <w:rFonts w:ascii="Times New Roman" w:hAnsi="Times New Roman" w:cs="Times New Roman"/>
          <w:sz w:val="24"/>
          <w:szCs w:val="24"/>
        </w:rPr>
        <w:t xml:space="preserve"> is loaded with corresponding </w:t>
      </w:r>
      <w:r w:rsidR="00080A75" w:rsidRPr="00080A75">
        <w:rPr>
          <w:rFonts w:ascii="Times New Roman" w:hAnsi="Times New Roman" w:cs="Times New Roman"/>
          <w:sz w:val="24"/>
          <w:szCs w:val="24"/>
        </w:rPr>
        <w:t>TEST_BEAM_BID_SS</w:t>
      </w:r>
      <w:r w:rsidR="00080A75">
        <w:rPr>
          <w:rFonts w:ascii="Times New Roman" w:hAnsi="Times New Roman" w:cs="Times New Roman"/>
          <w:sz w:val="24"/>
          <w:szCs w:val="24"/>
        </w:rPr>
        <w:t xml:space="preserve"> value w.r.t </w:t>
      </w:r>
      <w:r w:rsidR="008768E2">
        <w:rPr>
          <w:rFonts w:ascii="Times New Roman" w:hAnsi="Times New Roman" w:cs="Times New Roman"/>
          <w:sz w:val="24"/>
          <w:szCs w:val="24"/>
        </w:rPr>
        <w:t>current stream.</w:t>
      </w:r>
    </w:p>
    <w:p w14:paraId="6BA46319" w14:textId="3A79B592" w:rsidR="008768E2" w:rsidRPr="001A46FF" w:rsidRDefault="008768E2" w:rsidP="00585151">
      <w:pPr>
        <w:jc w:val="both"/>
        <w:rPr>
          <w:rFonts w:ascii="Times New Roman" w:hAnsi="Times New Roman" w:cs="Times New Roman"/>
          <w:sz w:val="24"/>
          <w:szCs w:val="24"/>
        </w:rPr>
      </w:pPr>
      <w:r>
        <w:rPr>
          <w:rFonts w:ascii="Times New Roman" w:hAnsi="Times New Roman" w:cs="Times New Roman"/>
          <w:sz w:val="24"/>
          <w:szCs w:val="24"/>
        </w:rPr>
        <w:t xml:space="preserve">Ex: </w:t>
      </w:r>
      <w:r w:rsidR="00585151" w:rsidRPr="00585151">
        <w:rPr>
          <w:rFonts w:ascii="Times New Roman" w:hAnsi="Times New Roman" w:cs="Times New Roman"/>
          <w:sz w:val="24"/>
          <w:szCs w:val="24"/>
        </w:rPr>
        <w:t>if</w:t>
      </w:r>
      <w:r w:rsidR="00585151">
        <w:rPr>
          <w:rFonts w:ascii="Times New Roman" w:hAnsi="Times New Roman" w:cs="Times New Roman"/>
          <w:sz w:val="24"/>
          <w:szCs w:val="24"/>
        </w:rPr>
        <w:t xml:space="preserve"> </w:t>
      </w:r>
      <w:r w:rsidR="00585151" w:rsidRPr="00585151">
        <w:rPr>
          <w:rFonts w:ascii="Times New Roman" w:hAnsi="Times New Roman" w:cs="Times New Roman"/>
          <w:sz w:val="24"/>
          <w:szCs w:val="24"/>
        </w:rPr>
        <w:t xml:space="preserve">stream_i </w:t>
      </w:r>
      <w:r w:rsidR="00585151">
        <w:rPr>
          <w:rFonts w:ascii="Times New Roman" w:hAnsi="Times New Roman" w:cs="Times New Roman"/>
          <w:sz w:val="24"/>
          <w:szCs w:val="24"/>
        </w:rPr>
        <w:t xml:space="preserve">is 0, </w:t>
      </w:r>
      <w:r w:rsidR="00585151" w:rsidRPr="00585151">
        <w:rPr>
          <w:rFonts w:ascii="Times New Roman" w:hAnsi="Times New Roman" w:cs="Times New Roman"/>
          <w:sz w:val="24"/>
          <w:szCs w:val="24"/>
        </w:rPr>
        <w:t>bid_table_ss_tb[symb_i][stream_i][tb_i] = TEST_BEAM_BID_SS_0</w:t>
      </w:r>
    </w:p>
    <w:p w14:paraId="73AC06D5" w14:textId="220FFBE9" w:rsidR="00C40773" w:rsidRDefault="00C40773" w:rsidP="004E1D6F">
      <w:pPr>
        <w:jc w:val="both"/>
        <w:rPr>
          <w:rFonts w:ascii="Times New Roman" w:hAnsi="Times New Roman" w:cs="Times New Roman"/>
          <w:sz w:val="24"/>
          <w:szCs w:val="24"/>
        </w:rPr>
      </w:pPr>
      <w:r w:rsidRPr="00C40773">
        <w:rPr>
          <w:rFonts w:ascii="Times New Roman" w:hAnsi="Times New Roman" w:cs="Times New Roman"/>
          <w:b/>
          <w:bCs/>
          <w:sz w:val="24"/>
          <w:szCs w:val="24"/>
        </w:rPr>
        <w:t>dl_s0_bid_cc_id</w:t>
      </w:r>
      <w:r w:rsidR="00D0028F">
        <w:rPr>
          <w:rFonts w:ascii="Times New Roman" w:hAnsi="Times New Roman" w:cs="Times New Roman"/>
          <w:b/>
          <w:bCs/>
          <w:sz w:val="24"/>
          <w:szCs w:val="24"/>
        </w:rPr>
        <w:t>(</w:t>
      </w:r>
      <w:r w:rsidR="000359C1">
        <w:rPr>
          <w:rFonts w:ascii="Times New Roman" w:hAnsi="Times New Roman" w:cs="Times New Roman"/>
          <w:b/>
          <w:bCs/>
          <w:color w:val="00B050"/>
          <w:sz w:val="24"/>
          <w:szCs w:val="24"/>
        </w:rPr>
        <w:t>*</w:t>
      </w:r>
      <w:r w:rsidR="00D0028F">
        <w:rPr>
          <w:rFonts w:ascii="Times New Roman" w:hAnsi="Times New Roman" w:cs="Times New Roman"/>
          <w:b/>
          <w:bCs/>
          <w:sz w:val="24"/>
          <w:szCs w:val="24"/>
        </w:rPr>
        <w:t>)</w:t>
      </w:r>
      <w:r w:rsidRPr="00C40773">
        <w:rPr>
          <w:rFonts w:ascii="Times New Roman" w:hAnsi="Times New Roman" w:cs="Times New Roman"/>
          <w:b/>
          <w:bCs/>
          <w:sz w:val="24"/>
          <w:szCs w:val="24"/>
        </w:rPr>
        <w:t xml:space="preserve">: </w:t>
      </w:r>
      <w:r w:rsidR="004E139B" w:rsidRPr="004E139B">
        <w:rPr>
          <w:rFonts w:ascii="Times New Roman" w:hAnsi="Times New Roman" w:cs="Times New Roman"/>
          <w:sz w:val="24"/>
          <w:szCs w:val="24"/>
        </w:rPr>
        <w:t>It distinguishes Carrier Components supported by the O-RU.</w:t>
      </w:r>
      <w:r w:rsidR="00BC42DE">
        <w:rPr>
          <w:rFonts w:ascii="Times New Roman" w:hAnsi="Times New Roman" w:cs="Times New Roman"/>
          <w:sz w:val="24"/>
          <w:szCs w:val="24"/>
        </w:rPr>
        <w:t xml:space="preserve"> It is 8 bit length</w:t>
      </w:r>
      <w:r w:rsidR="00D61A09">
        <w:rPr>
          <w:rFonts w:ascii="Times New Roman" w:hAnsi="Times New Roman" w:cs="Times New Roman"/>
          <w:sz w:val="24"/>
          <w:szCs w:val="24"/>
        </w:rPr>
        <w:t>. This has random values between 1 to 256.</w:t>
      </w:r>
    </w:p>
    <w:p w14:paraId="01B0E6BB" w14:textId="0D61F4B0" w:rsidR="00EC1F82" w:rsidRDefault="00FC57CE" w:rsidP="004E1D6F">
      <w:pPr>
        <w:jc w:val="both"/>
        <w:rPr>
          <w:rFonts w:ascii="Times New Roman" w:hAnsi="Times New Roman" w:cs="Times New Roman"/>
          <w:sz w:val="24"/>
          <w:szCs w:val="24"/>
        </w:rPr>
      </w:pPr>
      <w:r w:rsidRPr="00FC57CE">
        <w:rPr>
          <w:rFonts w:ascii="Times New Roman" w:hAnsi="Times New Roman" w:cs="Times New Roman"/>
          <w:b/>
          <w:bCs/>
          <w:sz w:val="24"/>
          <w:szCs w:val="24"/>
        </w:rPr>
        <w:lastRenderedPageBreak/>
        <w:t>dl_s0_bid_remask</w:t>
      </w:r>
      <w:r w:rsidR="00C6485F">
        <w:rPr>
          <w:rFonts w:ascii="Times New Roman" w:hAnsi="Times New Roman" w:cs="Times New Roman"/>
          <w:b/>
          <w:bCs/>
          <w:sz w:val="24"/>
          <w:szCs w:val="24"/>
        </w:rPr>
        <w:t>(</w:t>
      </w:r>
      <w:r w:rsidR="00F25B49" w:rsidRPr="00F25B49">
        <w:rPr>
          <w:rFonts w:ascii="Times New Roman" w:hAnsi="Times New Roman" w:cs="Times New Roman"/>
          <w:b/>
          <w:bCs/>
          <w:color w:val="00B050"/>
          <w:sz w:val="24"/>
          <w:szCs w:val="24"/>
        </w:rPr>
        <w:t>*</w:t>
      </w:r>
      <w:r w:rsidR="00C6485F">
        <w:rPr>
          <w:rFonts w:ascii="Times New Roman" w:hAnsi="Times New Roman" w:cs="Times New Roman"/>
          <w:b/>
          <w:bCs/>
          <w:sz w:val="24"/>
          <w:szCs w:val="24"/>
        </w:rPr>
        <w:t>)</w:t>
      </w:r>
      <w:r w:rsidRPr="00FC57CE">
        <w:rPr>
          <w:rFonts w:ascii="Times New Roman" w:hAnsi="Times New Roman" w:cs="Times New Roman"/>
          <w:b/>
          <w:bCs/>
          <w:sz w:val="24"/>
          <w:szCs w:val="24"/>
        </w:rPr>
        <w:t xml:space="preserve">: </w:t>
      </w:r>
      <w:r w:rsidR="000C3900" w:rsidRPr="000C3900">
        <w:rPr>
          <w:rFonts w:ascii="Times New Roman" w:hAnsi="Times New Roman" w:cs="Times New Roman"/>
          <w:sz w:val="24"/>
          <w:szCs w:val="24"/>
        </w:rPr>
        <w:t>Resource element mask</w:t>
      </w:r>
      <w:r w:rsidR="001645BD">
        <w:rPr>
          <w:rFonts w:ascii="Times New Roman" w:hAnsi="Times New Roman" w:cs="Times New Roman"/>
          <w:sz w:val="24"/>
          <w:szCs w:val="24"/>
        </w:rPr>
        <w:t xml:space="preserve">. </w:t>
      </w:r>
      <w:r w:rsidR="001645BD" w:rsidRPr="001645BD">
        <w:rPr>
          <w:rFonts w:ascii="Times New Roman" w:hAnsi="Times New Roman" w:cs="Times New Roman"/>
          <w:sz w:val="24"/>
          <w:szCs w:val="24"/>
        </w:rPr>
        <w:t>This parameter defines the Resource Element (RE) mask within an PRB. Each bit setting in the reMask indicates if the section control is applicable to the RE sent in U-Plane messages (0=not applicable; 1=applicable).</w:t>
      </w:r>
    </w:p>
    <w:p w14:paraId="6FFA1C64" w14:textId="1D0A6A4B" w:rsidR="00D94346" w:rsidRPr="00D94346" w:rsidRDefault="009F25F6" w:rsidP="004E1D6F">
      <w:pPr>
        <w:jc w:val="both"/>
        <w:rPr>
          <w:rFonts w:ascii="Times New Roman" w:hAnsi="Times New Roman" w:cs="Times New Roman"/>
          <w:sz w:val="24"/>
          <w:szCs w:val="24"/>
        </w:rPr>
      </w:pPr>
      <w:r w:rsidRPr="009F25F6">
        <w:rPr>
          <w:rFonts w:ascii="Times New Roman" w:hAnsi="Times New Roman" w:cs="Times New Roman"/>
          <w:b/>
          <w:bCs/>
          <w:sz w:val="24"/>
          <w:szCs w:val="24"/>
        </w:rPr>
        <w:t>dl_s0_bid_ready</w:t>
      </w:r>
      <w:r w:rsidR="00C6485F">
        <w:rPr>
          <w:rFonts w:ascii="Times New Roman" w:hAnsi="Times New Roman" w:cs="Times New Roman"/>
          <w:b/>
          <w:bCs/>
          <w:sz w:val="24"/>
          <w:szCs w:val="24"/>
        </w:rPr>
        <w:t>(</w:t>
      </w:r>
      <w:r w:rsidR="00C6485F" w:rsidRPr="002763FB">
        <w:rPr>
          <w:rFonts w:ascii="Times New Roman" w:hAnsi="Times New Roman" w:cs="Times New Roman"/>
          <w:b/>
          <w:bCs/>
          <w:color w:val="00B050"/>
          <w:sz w:val="24"/>
          <w:szCs w:val="24"/>
        </w:rPr>
        <w:t>*</w:t>
      </w:r>
      <w:r w:rsidR="00C6485F">
        <w:rPr>
          <w:rFonts w:ascii="Times New Roman" w:hAnsi="Times New Roman" w:cs="Times New Roman"/>
          <w:b/>
          <w:bCs/>
          <w:sz w:val="24"/>
          <w:szCs w:val="24"/>
        </w:rPr>
        <w:t>)</w:t>
      </w:r>
      <w:r w:rsidRPr="009F25F6">
        <w:rPr>
          <w:rFonts w:ascii="Times New Roman" w:hAnsi="Times New Roman" w:cs="Times New Roman"/>
          <w:b/>
          <w:bCs/>
          <w:sz w:val="24"/>
          <w:szCs w:val="24"/>
        </w:rPr>
        <w:t xml:space="preserve">: </w:t>
      </w:r>
      <w:r w:rsidR="00C13686" w:rsidRPr="006828BA">
        <w:rPr>
          <w:rFonts w:ascii="Times New Roman" w:hAnsi="Times New Roman" w:cs="Times New Roman"/>
          <w:sz w:val="24"/>
          <w:szCs w:val="24"/>
        </w:rPr>
        <w:t xml:space="preserve">TREADY can be asserted and deasserted whenever the </w:t>
      </w:r>
      <w:r w:rsidR="004F35E0">
        <w:rPr>
          <w:rFonts w:ascii="Times New Roman" w:hAnsi="Times New Roman" w:cs="Times New Roman"/>
          <w:sz w:val="24"/>
          <w:szCs w:val="24"/>
        </w:rPr>
        <w:t>ORAN BID interface</w:t>
      </w:r>
      <w:r w:rsidR="00C13686" w:rsidRPr="006828BA">
        <w:rPr>
          <w:rFonts w:ascii="Times New Roman" w:hAnsi="Times New Roman" w:cs="Times New Roman"/>
          <w:sz w:val="24"/>
          <w:szCs w:val="24"/>
        </w:rPr>
        <w:t xml:space="preserve"> slave requires assertion and deassertion.</w:t>
      </w:r>
    </w:p>
    <w:p w14:paraId="659FF2FC" w14:textId="0AD2D65F" w:rsidR="00D94346" w:rsidRDefault="00D94346" w:rsidP="004E1D6F">
      <w:pPr>
        <w:jc w:val="both"/>
        <w:rPr>
          <w:rFonts w:ascii="Times New Roman" w:hAnsi="Times New Roman" w:cs="Times New Roman"/>
          <w:b/>
          <w:bCs/>
          <w:color w:val="7030A0"/>
          <w:sz w:val="24"/>
          <w:szCs w:val="24"/>
        </w:rPr>
      </w:pPr>
      <w:r w:rsidRPr="00877115">
        <w:rPr>
          <w:rFonts w:ascii="Times New Roman" w:hAnsi="Times New Roman" w:cs="Times New Roman"/>
          <w:b/>
          <w:bCs/>
          <w:color w:val="7030A0"/>
          <w:sz w:val="24"/>
          <w:szCs w:val="24"/>
        </w:rPr>
        <w:t>O</w:t>
      </w:r>
      <w:r w:rsidR="00432AB0" w:rsidRPr="00877115">
        <w:rPr>
          <w:rFonts w:ascii="Times New Roman" w:hAnsi="Times New Roman" w:cs="Times New Roman"/>
          <w:b/>
          <w:bCs/>
          <w:color w:val="7030A0"/>
          <w:sz w:val="24"/>
          <w:szCs w:val="24"/>
        </w:rPr>
        <w:t>utput Data bus:</w:t>
      </w:r>
    </w:p>
    <w:p w14:paraId="73C258A0" w14:textId="525CAE44" w:rsidR="00F421DE" w:rsidRPr="00877115" w:rsidRDefault="00D535EF" w:rsidP="004E1D6F">
      <w:pPr>
        <w:jc w:val="both"/>
        <w:rPr>
          <w:rFonts w:ascii="Times New Roman" w:hAnsi="Times New Roman" w:cs="Times New Roman"/>
          <w:b/>
          <w:bCs/>
          <w:color w:val="7030A0"/>
          <w:sz w:val="24"/>
          <w:szCs w:val="24"/>
        </w:rPr>
      </w:pPr>
      <w:r>
        <w:rPr>
          <w:rFonts w:ascii="Times New Roman" w:hAnsi="Times New Roman" w:cs="Times New Roman"/>
          <w:b/>
          <w:bCs/>
          <w:noProof/>
          <w:color w:val="7030A0"/>
          <w:sz w:val="24"/>
          <w:szCs w:val="24"/>
        </w:rPr>
        <w:drawing>
          <wp:inline distT="0" distB="0" distL="0" distR="0" wp14:anchorId="48964975" wp14:editId="729D531E">
            <wp:extent cx="6069145" cy="1860550"/>
            <wp:effectExtent l="0" t="0" r="8255" b="6350"/>
            <wp:docPr id="62" name="Picture 6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char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087211" cy="1866088"/>
                    </a:xfrm>
                    <a:prstGeom prst="rect">
                      <a:avLst/>
                    </a:prstGeom>
                  </pic:spPr>
                </pic:pic>
              </a:graphicData>
            </a:graphic>
          </wp:inline>
        </w:drawing>
      </w:r>
    </w:p>
    <w:p w14:paraId="46D4FF5F" w14:textId="6A1B346C" w:rsidR="00432AB0" w:rsidRDefault="00E80BF3" w:rsidP="004E1D6F">
      <w:pPr>
        <w:jc w:val="both"/>
        <w:rPr>
          <w:rFonts w:ascii="Times New Roman" w:hAnsi="Times New Roman" w:cs="Times New Roman"/>
          <w:b/>
          <w:bCs/>
          <w:sz w:val="24"/>
          <w:szCs w:val="24"/>
        </w:rPr>
      </w:pPr>
      <w:r w:rsidRPr="00E80BF3">
        <w:rPr>
          <w:rFonts w:ascii="Times New Roman" w:hAnsi="Times New Roman" w:cs="Times New Roman"/>
          <w:b/>
          <w:bCs/>
          <w:sz w:val="24"/>
          <w:szCs w:val="24"/>
        </w:rPr>
        <w:t>dl_m0_axis_tdata</w:t>
      </w:r>
      <w:r w:rsidR="00C6485F">
        <w:rPr>
          <w:rFonts w:ascii="Times New Roman" w:hAnsi="Times New Roman" w:cs="Times New Roman"/>
          <w:b/>
          <w:bCs/>
          <w:sz w:val="24"/>
          <w:szCs w:val="24"/>
        </w:rPr>
        <w:t>(</w:t>
      </w:r>
      <w:r w:rsidR="00C6485F" w:rsidRPr="005C39E8">
        <w:rPr>
          <w:rFonts w:ascii="Times New Roman" w:hAnsi="Times New Roman" w:cs="Times New Roman"/>
          <w:b/>
          <w:bCs/>
          <w:color w:val="00B050"/>
          <w:sz w:val="24"/>
          <w:szCs w:val="24"/>
        </w:rPr>
        <w:t>*</w:t>
      </w:r>
      <w:r w:rsidR="00C6485F">
        <w:rPr>
          <w:rFonts w:ascii="Times New Roman" w:hAnsi="Times New Roman" w:cs="Times New Roman"/>
          <w:b/>
          <w:bCs/>
          <w:sz w:val="24"/>
          <w:szCs w:val="24"/>
        </w:rPr>
        <w:t>)</w:t>
      </w:r>
      <w:r>
        <w:rPr>
          <w:rFonts w:ascii="Times New Roman" w:hAnsi="Times New Roman" w:cs="Times New Roman"/>
          <w:b/>
          <w:bCs/>
          <w:sz w:val="24"/>
          <w:szCs w:val="24"/>
        </w:rPr>
        <w:t>:</w:t>
      </w:r>
      <w:r w:rsidR="00E46F2E">
        <w:rPr>
          <w:rFonts w:ascii="Times New Roman" w:hAnsi="Times New Roman" w:cs="Times New Roman"/>
          <w:b/>
          <w:bCs/>
          <w:sz w:val="24"/>
          <w:szCs w:val="24"/>
        </w:rPr>
        <w:t xml:space="preserve"> </w:t>
      </w:r>
      <w:r w:rsidR="00E46F2E">
        <w:rPr>
          <w:rFonts w:ascii="Times New Roman" w:hAnsi="Times New Roman" w:cs="Times New Roman"/>
          <w:sz w:val="24"/>
          <w:szCs w:val="24"/>
        </w:rPr>
        <w:t>This bus signal carries actual output data information to be transmit</w:t>
      </w:r>
      <w:r w:rsidR="00E62392">
        <w:rPr>
          <w:rFonts w:ascii="Times New Roman" w:hAnsi="Times New Roman" w:cs="Times New Roman"/>
          <w:sz w:val="24"/>
          <w:szCs w:val="24"/>
        </w:rPr>
        <w:t>. It is 240</w:t>
      </w:r>
      <w:r w:rsidR="00CF4412">
        <w:rPr>
          <w:rFonts w:ascii="Times New Roman" w:hAnsi="Times New Roman" w:cs="Times New Roman"/>
          <w:sz w:val="24"/>
          <w:szCs w:val="24"/>
        </w:rPr>
        <w:t>-</w:t>
      </w:r>
      <w:r w:rsidR="00E62392">
        <w:rPr>
          <w:rFonts w:ascii="Times New Roman" w:hAnsi="Times New Roman" w:cs="Times New Roman"/>
          <w:sz w:val="24"/>
          <w:szCs w:val="24"/>
        </w:rPr>
        <w:t xml:space="preserve">bit length signal bus. </w:t>
      </w:r>
      <w:r w:rsidR="00CF4412">
        <w:rPr>
          <w:rFonts w:ascii="Times New Roman" w:hAnsi="Times New Roman" w:cs="Times New Roman"/>
          <w:sz w:val="24"/>
          <w:szCs w:val="24"/>
        </w:rPr>
        <w:t>Each s</w:t>
      </w:r>
      <w:r w:rsidR="001E358F">
        <w:rPr>
          <w:rFonts w:ascii="Times New Roman" w:hAnsi="Times New Roman" w:cs="Times New Roman"/>
          <w:sz w:val="24"/>
          <w:szCs w:val="24"/>
        </w:rPr>
        <w:t xml:space="preserve">ymbol will cover all sub carriers in PRB’s. </w:t>
      </w:r>
      <w:r w:rsidR="00AE0DDB">
        <w:rPr>
          <w:rFonts w:ascii="Times New Roman" w:hAnsi="Times New Roman" w:cs="Times New Roman"/>
          <w:sz w:val="24"/>
          <w:szCs w:val="24"/>
        </w:rPr>
        <w:t xml:space="preserve">When the symbol data enters into sub carrier, it goes through all 8 antenna </w:t>
      </w:r>
      <w:r w:rsidR="005A0D23">
        <w:rPr>
          <w:rFonts w:ascii="Times New Roman" w:hAnsi="Times New Roman" w:cs="Times New Roman"/>
          <w:sz w:val="24"/>
          <w:szCs w:val="24"/>
        </w:rPr>
        <w:t>streams. Each antenna port stream is 30</w:t>
      </w:r>
      <w:r w:rsidR="005F493E">
        <w:rPr>
          <w:rFonts w:ascii="Times New Roman" w:hAnsi="Times New Roman" w:cs="Times New Roman"/>
          <w:sz w:val="24"/>
          <w:szCs w:val="24"/>
        </w:rPr>
        <w:t>-</w:t>
      </w:r>
      <w:r w:rsidR="005A0D23">
        <w:rPr>
          <w:rFonts w:ascii="Times New Roman" w:hAnsi="Times New Roman" w:cs="Times New Roman"/>
          <w:sz w:val="24"/>
          <w:szCs w:val="24"/>
        </w:rPr>
        <w:t xml:space="preserve">bit wide. </w:t>
      </w:r>
      <w:r w:rsidR="005F493E">
        <w:rPr>
          <w:rFonts w:ascii="Times New Roman" w:hAnsi="Times New Roman" w:cs="Times New Roman"/>
          <w:sz w:val="24"/>
          <w:szCs w:val="24"/>
        </w:rPr>
        <w:t>So, the output bus should have 8 x 30 = 240 bit size.</w:t>
      </w:r>
    </w:p>
    <w:p w14:paraId="7B0F9EA4" w14:textId="4F6FBA01" w:rsidR="00E80BF3" w:rsidRDefault="00205340" w:rsidP="004E1D6F">
      <w:pPr>
        <w:jc w:val="both"/>
        <w:rPr>
          <w:rFonts w:ascii="Times New Roman" w:hAnsi="Times New Roman" w:cs="Times New Roman"/>
          <w:b/>
          <w:bCs/>
          <w:sz w:val="24"/>
          <w:szCs w:val="24"/>
        </w:rPr>
      </w:pPr>
      <w:r w:rsidRPr="00205340">
        <w:rPr>
          <w:rFonts w:ascii="Times New Roman" w:hAnsi="Times New Roman" w:cs="Times New Roman"/>
          <w:b/>
          <w:bCs/>
          <w:sz w:val="24"/>
          <w:szCs w:val="24"/>
        </w:rPr>
        <w:t>dl_m0_axis_tvalid</w:t>
      </w:r>
      <w:r w:rsidR="005C39E8">
        <w:rPr>
          <w:rFonts w:ascii="Times New Roman" w:hAnsi="Times New Roman" w:cs="Times New Roman"/>
          <w:b/>
          <w:bCs/>
          <w:sz w:val="24"/>
          <w:szCs w:val="24"/>
        </w:rPr>
        <w:t>(</w:t>
      </w:r>
      <w:r w:rsidR="005C39E8" w:rsidRPr="002763FB">
        <w:rPr>
          <w:rFonts w:ascii="Times New Roman" w:hAnsi="Times New Roman" w:cs="Times New Roman"/>
          <w:b/>
          <w:bCs/>
          <w:color w:val="00B050"/>
          <w:sz w:val="24"/>
          <w:szCs w:val="24"/>
        </w:rPr>
        <w:t>*</w:t>
      </w:r>
      <w:r w:rsidR="005C39E8">
        <w:rPr>
          <w:rFonts w:ascii="Times New Roman" w:hAnsi="Times New Roman" w:cs="Times New Roman"/>
          <w:b/>
          <w:bCs/>
          <w:sz w:val="24"/>
          <w:szCs w:val="24"/>
        </w:rPr>
        <w:t>)</w:t>
      </w:r>
      <w:r>
        <w:rPr>
          <w:rFonts w:ascii="Times New Roman" w:hAnsi="Times New Roman" w:cs="Times New Roman"/>
          <w:b/>
          <w:bCs/>
          <w:sz w:val="24"/>
          <w:szCs w:val="24"/>
        </w:rPr>
        <w:t>:</w:t>
      </w:r>
      <w:r w:rsidR="00E46F2E">
        <w:rPr>
          <w:rFonts w:ascii="Times New Roman" w:hAnsi="Times New Roman" w:cs="Times New Roman"/>
          <w:b/>
          <w:bCs/>
          <w:sz w:val="24"/>
          <w:szCs w:val="24"/>
        </w:rPr>
        <w:t xml:space="preserve"> </w:t>
      </w:r>
      <w:r w:rsidR="00E46F2E">
        <w:rPr>
          <w:rFonts w:ascii="Times New Roman" w:hAnsi="Times New Roman" w:cs="Times New Roman"/>
          <w:sz w:val="24"/>
          <w:szCs w:val="24"/>
        </w:rPr>
        <w:t>When data is present in data bus, this valid signal becomes high</w:t>
      </w:r>
    </w:p>
    <w:p w14:paraId="55AFE04A" w14:textId="6CBB49B9" w:rsidR="00205340" w:rsidRDefault="00205340" w:rsidP="004E1D6F">
      <w:pPr>
        <w:jc w:val="both"/>
        <w:rPr>
          <w:rFonts w:ascii="Times New Roman" w:hAnsi="Times New Roman" w:cs="Times New Roman"/>
          <w:b/>
          <w:bCs/>
          <w:sz w:val="24"/>
          <w:szCs w:val="24"/>
        </w:rPr>
      </w:pPr>
      <w:r w:rsidRPr="00205340">
        <w:rPr>
          <w:rFonts w:ascii="Times New Roman" w:hAnsi="Times New Roman" w:cs="Times New Roman"/>
          <w:b/>
          <w:bCs/>
          <w:sz w:val="24"/>
          <w:szCs w:val="24"/>
        </w:rPr>
        <w:t>dl_m0_axis_tlast</w:t>
      </w:r>
      <w:r w:rsidR="005C39E8">
        <w:rPr>
          <w:rFonts w:ascii="Times New Roman" w:hAnsi="Times New Roman" w:cs="Times New Roman"/>
          <w:b/>
          <w:bCs/>
          <w:sz w:val="24"/>
          <w:szCs w:val="24"/>
        </w:rPr>
        <w:t>(</w:t>
      </w:r>
      <w:r w:rsidR="00C6485F" w:rsidRPr="005C39E8">
        <w:rPr>
          <w:rFonts w:ascii="Times New Roman" w:hAnsi="Times New Roman" w:cs="Times New Roman"/>
          <w:b/>
          <w:bCs/>
          <w:color w:val="FF0000"/>
          <w:sz w:val="24"/>
          <w:szCs w:val="24"/>
        </w:rPr>
        <w:t>X</w:t>
      </w:r>
      <w:r w:rsidR="005C39E8">
        <w:rPr>
          <w:rFonts w:ascii="Times New Roman" w:hAnsi="Times New Roman" w:cs="Times New Roman"/>
          <w:b/>
          <w:bCs/>
          <w:sz w:val="24"/>
          <w:szCs w:val="24"/>
        </w:rPr>
        <w:t>)</w:t>
      </w:r>
      <w:r>
        <w:rPr>
          <w:rFonts w:ascii="Times New Roman" w:hAnsi="Times New Roman" w:cs="Times New Roman"/>
          <w:b/>
          <w:bCs/>
          <w:sz w:val="24"/>
          <w:szCs w:val="24"/>
        </w:rPr>
        <w:t>:</w:t>
      </w:r>
      <w:r w:rsidR="00E46F2E">
        <w:rPr>
          <w:rFonts w:ascii="Times New Roman" w:hAnsi="Times New Roman" w:cs="Times New Roman"/>
          <w:b/>
          <w:bCs/>
          <w:sz w:val="24"/>
          <w:szCs w:val="24"/>
        </w:rPr>
        <w:t xml:space="preserve"> </w:t>
      </w:r>
      <w:r w:rsidR="00E46F2E" w:rsidRPr="00AF42C4">
        <w:rPr>
          <w:rFonts w:ascii="Times New Roman" w:hAnsi="Times New Roman" w:cs="Times New Roman"/>
          <w:sz w:val="24"/>
          <w:szCs w:val="24"/>
        </w:rPr>
        <w:t>TLAST indicates the last transfer in a block</w:t>
      </w:r>
      <w:r w:rsidR="00E46F2E">
        <w:rPr>
          <w:rFonts w:ascii="Times New Roman" w:hAnsi="Times New Roman" w:cs="Times New Roman"/>
          <w:sz w:val="24"/>
          <w:szCs w:val="24"/>
        </w:rPr>
        <w:t xml:space="preserve"> (</w:t>
      </w:r>
      <w:r w:rsidR="00E46F2E" w:rsidRPr="00AF42C4">
        <w:rPr>
          <w:rFonts w:ascii="Times New Roman" w:hAnsi="Times New Roman" w:cs="Times New Roman"/>
          <w:sz w:val="24"/>
          <w:szCs w:val="24"/>
        </w:rPr>
        <w:t>block end marker</w:t>
      </w:r>
      <w:r w:rsidR="00E46F2E">
        <w:rPr>
          <w:rFonts w:ascii="Times New Roman" w:hAnsi="Times New Roman" w:cs="Times New Roman"/>
          <w:sz w:val="24"/>
          <w:szCs w:val="24"/>
        </w:rPr>
        <w:t>)</w:t>
      </w:r>
      <w:r w:rsidR="00E46F2E" w:rsidRPr="00AF42C4">
        <w:rPr>
          <w:rFonts w:ascii="Times New Roman" w:hAnsi="Times New Roman" w:cs="Times New Roman"/>
          <w:sz w:val="24"/>
          <w:szCs w:val="24"/>
        </w:rPr>
        <w:t>.</w:t>
      </w:r>
      <w:r w:rsidR="00E46F2E" w:rsidRPr="00AF42C4">
        <w:rPr>
          <w:sz w:val="24"/>
          <w:szCs w:val="24"/>
        </w:rPr>
        <w:t xml:space="preserve"> </w:t>
      </w:r>
      <w:r w:rsidR="00E46F2E">
        <w:rPr>
          <w:rFonts w:ascii="Times New Roman" w:hAnsi="Times New Roman" w:cs="Times New Roman"/>
          <w:sz w:val="24"/>
          <w:szCs w:val="24"/>
        </w:rPr>
        <w:t xml:space="preserve">Word   counter data is given to this signal. </w:t>
      </w:r>
      <w:r w:rsidR="00E46F2E" w:rsidRPr="00AF42C4">
        <w:rPr>
          <w:rFonts w:ascii="Times New Roman" w:hAnsi="Times New Roman" w:cs="Times New Roman"/>
          <w:sz w:val="24"/>
          <w:szCs w:val="24"/>
        </w:rPr>
        <w:t>IP-specific TLAST used to mark an IP specific location in the data transfers</w:t>
      </w:r>
      <w:r w:rsidR="00E46F2E">
        <w:rPr>
          <w:rFonts w:ascii="Times New Roman" w:hAnsi="Times New Roman" w:cs="Times New Roman"/>
          <w:sz w:val="24"/>
          <w:szCs w:val="24"/>
        </w:rPr>
        <w:t>.</w:t>
      </w:r>
    </w:p>
    <w:p w14:paraId="37D034F7" w14:textId="0354862D" w:rsidR="00205340" w:rsidRPr="00DC5E62" w:rsidRDefault="00E46F2E" w:rsidP="004E1D6F">
      <w:pPr>
        <w:jc w:val="both"/>
        <w:rPr>
          <w:rFonts w:ascii="Times New Roman" w:hAnsi="Times New Roman" w:cs="Times New Roman"/>
          <w:sz w:val="24"/>
          <w:szCs w:val="24"/>
        </w:rPr>
      </w:pPr>
      <w:r w:rsidRPr="00E46F2E">
        <w:rPr>
          <w:rFonts w:ascii="Times New Roman" w:hAnsi="Times New Roman" w:cs="Times New Roman"/>
          <w:b/>
          <w:bCs/>
          <w:sz w:val="24"/>
          <w:szCs w:val="24"/>
        </w:rPr>
        <w:t>dl_m0_axis_tuser</w:t>
      </w:r>
      <w:r w:rsidR="005C39E8">
        <w:rPr>
          <w:rFonts w:ascii="Times New Roman" w:hAnsi="Times New Roman" w:cs="Times New Roman"/>
          <w:b/>
          <w:bCs/>
          <w:sz w:val="24"/>
          <w:szCs w:val="24"/>
        </w:rPr>
        <w:t>(</w:t>
      </w:r>
      <w:r w:rsidR="005C39E8" w:rsidRPr="005C39E8">
        <w:rPr>
          <w:rFonts w:ascii="Times New Roman" w:hAnsi="Times New Roman" w:cs="Times New Roman"/>
          <w:b/>
          <w:bCs/>
          <w:color w:val="00B050"/>
          <w:sz w:val="24"/>
          <w:szCs w:val="24"/>
        </w:rPr>
        <w:t>*</w:t>
      </w:r>
      <w:r w:rsidR="005C39E8">
        <w:rPr>
          <w:rFonts w:ascii="Times New Roman" w:hAnsi="Times New Roman" w:cs="Times New Roman"/>
          <w:b/>
          <w:bCs/>
          <w:sz w:val="24"/>
          <w:szCs w:val="24"/>
        </w:rPr>
        <w:t>)</w:t>
      </w:r>
      <w:r>
        <w:rPr>
          <w:rFonts w:ascii="Times New Roman" w:hAnsi="Times New Roman" w:cs="Times New Roman"/>
          <w:b/>
          <w:bCs/>
          <w:sz w:val="24"/>
          <w:szCs w:val="24"/>
        </w:rPr>
        <w:t>:</w:t>
      </w:r>
      <w:r w:rsidR="00DC5E62">
        <w:rPr>
          <w:rFonts w:ascii="Times New Roman" w:hAnsi="Times New Roman" w:cs="Times New Roman"/>
          <w:b/>
          <w:bCs/>
          <w:sz w:val="24"/>
          <w:szCs w:val="24"/>
        </w:rPr>
        <w:t xml:space="preserve"> </w:t>
      </w:r>
      <w:r w:rsidR="00DC5E62" w:rsidRPr="001D2D69">
        <w:rPr>
          <w:rFonts w:ascii="Times New Roman" w:hAnsi="Times New Roman" w:cs="Times New Roman"/>
          <w:sz w:val="24"/>
          <w:szCs w:val="24"/>
        </w:rPr>
        <w:t>The AXI4-Stream interface protocol allows passing sideband signals using the TUSER bus. This signal carried PRB number data.</w:t>
      </w:r>
      <w:r w:rsidR="005F493E">
        <w:rPr>
          <w:rFonts w:ascii="Times New Roman" w:hAnsi="Times New Roman" w:cs="Times New Roman"/>
          <w:sz w:val="24"/>
          <w:szCs w:val="24"/>
        </w:rPr>
        <w:t xml:space="preserve"> It is 12</w:t>
      </w:r>
      <w:r w:rsidR="00BF399F">
        <w:rPr>
          <w:rFonts w:ascii="Times New Roman" w:hAnsi="Times New Roman" w:cs="Times New Roman"/>
          <w:sz w:val="24"/>
          <w:szCs w:val="24"/>
        </w:rPr>
        <w:t>-</w:t>
      </w:r>
      <w:r w:rsidR="005F493E">
        <w:rPr>
          <w:rFonts w:ascii="Times New Roman" w:hAnsi="Times New Roman" w:cs="Times New Roman"/>
          <w:sz w:val="24"/>
          <w:szCs w:val="24"/>
        </w:rPr>
        <w:t>bit length</w:t>
      </w:r>
      <w:r w:rsidR="00BF399F">
        <w:rPr>
          <w:rFonts w:ascii="Times New Roman" w:hAnsi="Times New Roman" w:cs="Times New Roman"/>
          <w:sz w:val="24"/>
          <w:szCs w:val="24"/>
        </w:rPr>
        <w:t>.</w:t>
      </w:r>
    </w:p>
    <w:p w14:paraId="0628A175" w14:textId="5ACAA8BA" w:rsidR="00E46F2E" w:rsidRDefault="00E46F2E" w:rsidP="004E1D6F">
      <w:pPr>
        <w:jc w:val="both"/>
        <w:rPr>
          <w:rFonts w:ascii="Times New Roman" w:hAnsi="Times New Roman" w:cs="Times New Roman"/>
          <w:sz w:val="24"/>
          <w:szCs w:val="24"/>
        </w:rPr>
      </w:pPr>
      <w:r w:rsidRPr="00E46F2E">
        <w:rPr>
          <w:rFonts w:ascii="Times New Roman" w:hAnsi="Times New Roman" w:cs="Times New Roman"/>
          <w:b/>
          <w:bCs/>
          <w:sz w:val="24"/>
          <w:szCs w:val="24"/>
        </w:rPr>
        <w:t>dl_m0_axis_tready</w:t>
      </w:r>
      <w:r w:rsidR="005C39E8">
        <w:rPr>
          <w:rFonts w:ascii="Times New Roman" w:hAnsi="Times New Roman" w:cs="Times New Roman"/>
          <w:b/>
          <w:bCs/>
          <w:sz w:val="24"/>
          <w:szCs w:val="24"/>
        </w:rPr>
        <w:t>(</w:t>
      </w:r>
      <w:r w:rsidR="005C39E8" w:rsidRPr="005C39E8">
        <w:rPr>
          <w:rFonts w:ascii="Times New Roman" w:hAnsi="Times New Roman" w:cs="Times New Roman"/>
          <w:b/>
          <w:bCs/>
          <w:color w:val="00B050"/>
          <w:sz w:val="24"/>
          <w:szCs w:val="24"/>
        </w:rPr>
        <w:t>*</w:t>
      </w:r>
      <w:r w:rsidR="005C39E8">
        <w:rPr>
          <w:rFonts w:ascii="Times New Roman" w:hAnsi="Times New Roman" w:cs="Times New Roman"/>
          <w:b/>
          <w:bCs/>
          <w:sz w:val="24"/>
          <w:szCs w:val="24"/>
        </w:rPr>
        <w:t>)</w:t>
      </w:r>
      <w:r>
        <w:rPr>
          <w:rFonts w:ascii="Times New Roman" w:hAnsi="Times New Roman" w:cs="Times New Roman"/>
          <w:b/>
          <w:bCs/>
          <w:sz w:val="24"/>
          <w:szCs w:val="24"/>
        </w:rPr>
        <w:t>:</w:t>
      </w:r>
      <w:r w:rsidR="00DC5E62">
        <w:rPr>
          <w:rFonts w:ascii="Times New Roman" w:hAnsi="Times New Roman" w:cs="Times New Roman"/>
          <w:b/>
          <w:bCs/>
          <w:sz w:val="24"/>
          <w:szCs w:val="24"/>
        </w:rPr>
        <w:t xml:space="preserve"> </w:t>
      </w:r>
      <w:r w:rsidR="00FE08BA" w:rsidRPr="006828BA">
        <w:rPr>
          <w:rFonts w:ascii="Times New Roman" w:hAnsi="Times New Roman" w:cs="Times New Roman"/>
          <w:sz w:val="24"/>
          <w:szCs w:val="24"/>
        </w:rPr>
        <w:t>An AXI4-Stream master cannot use the status of S_AXIS_TREADY unless a transfer is started. TREADY can be asserted and deasserted whenever the AXI4-Stream slave requires assertion and deassertion.</w:t>
      </w:r>
    </w:p>
    <w:p w14:paraId="17D2E16E" w14:textId="08AC83A6" w:rsidR="00FE08BA" w:rsidRPr="00877115" w:rsidRDefault="00FE08BA" w:rsidP="004E1D6F">
      <w:pPr>
        <w:jc w:val="both"/>
        <w:rPr>
          <w:rFonts w:ascii="Times New Roman" w:hAnsi="Times New Roman" w:cs="Times New Roman"/>
          <w:b/>
          <w:bCs/>
          <w:color w:val="7030A0"/>
          <w:sz w:val="24"/>
          <w:szCs w:val="24"/>
        </w:rPr>
      </w:pPr>
      <w:r w:rsidRPr="00877115">
        <w:rPr>
          <w:rFonts w:ascii="Times New Roman" w:hAnsi="Times New Roman" w:cs="Times New Roman"/>
          <w:b/>
          <w:bCs/>
          <w:color w:val="7030A0"/>
          <w:sz w:val="24"/>
          <w:szCs w:val="24"/>
        </w:rPr>
        <w:t>Signals from Reg Map:</w:t>
      </w:r>
    </w:p>
    <w:p w14:paraId="72602842" w14:textId="11063084" w:rsidR="00FE08BA" w:rsidRPr="006F6EDC" w:rsidRDefault="009F1CDA" w:rsidP="004E1D6F">
      <w:pPr>
        <w:jc w:val="both"/>
        <w:rPr>
          <w:rFonts w:ascii="Times New Roman" w:hAnsi="Times New Roman" w:cs="Times New Roman"/>
        </w:rPr>
      </w:pPr>
      <w:r w:rsidRPr="009F1CDA">
        <w:rPr>
          <w:rFonts w:ascii="Times New Roman" w:hAnsi="Times New Roman" w:cs="Times New Roman"/>
          <w:b/>
          <w:bCs/>
        </w:rPr>
        <w:t>AXI4L_ARESETN</w:t>
      </w:r>
      <w:r>
        <w:rPr>
          <w:rFonts w:ascii="Times New Roman" w:hAnsi="Times New Roman" w:cs="Times New Roman"/>
          <w:b/>
          <w:bCs/>
        </w:rPr>
        <w:t xml:space="preserve">: </w:t>
      </w:r>
      <w:r w:rsidR="004723B3" w:rsidRPr="006F6EDC">
        <w:rPr>
          <w:rFonts w:ascii="Times New Roman" w:hAnsi="Times New Roman" w:cs="Times New Roman"/>
        </w:rPr>
        <w:t>The AXI protocol uses a single active LOW reset signal, ARESETn. The reset signal can be asserted asynchronously, but deassertion must be synchronous with a rising edge of ACLK.</w:t>
      </w:r>
    </w:p>
    <w:p w14:paraId="73C7D8B4" w14:textId="4260DD4C" w:rsidR="00A10034" w:rsidRPr="00C336CA" w:rsidRDefault="00A10034" w:rsidP="004E1D6F">
      <w:pPr>
        <w:jc w:val="both"/>
        <w:rPr>
          <w:rFonts w:ascii="Times New Roman" w:hAnsi="Times New Roman" w:cs="Times New Roman"/>
          <w:sz w:val="24"/>
          <w:szCs w:val="24"/>
        </w:rPr>
      </w:pPr>
      <w:r w:rsidRPr="00A10034">
        <w:rPr>
          <w:rFonts w:ascii="Times New Roman" w:hAnsi="Times New Roman" w:cs="Times New Roman"/>
          <w:b/>
          <w:bCs/>
        </w:rPr>
        <w:t>AXI4L_AWADDR</w:t>
      </w:r>
      <w:r w:rsidR="00F72AA9">
        <w:rPr>
          <w:rFonts w:ascii="Times New Roman" w:hAnsi="Times New Roman" w:cs="Times New Roman"/>
          <w:b/>
          <w:bCs/>
        </w:rPr>
        <w:t xml:space="preserve">: </w:t>
      </w:r>
      <w:r w:rsidR="00290976" w:rsidRPr="006F6EDC">
        <w:rPr>
          <w:rFonts w:ascii="Times New Roman" w:hAnsi="Times New Roman" w:cs="Times New Roman"/>
        </w:rPr>
        <w:t>Used to write address</w:t>
      </w:r>
      <w:r w:rsidR="00C336CA" w:rsidRPr="006F6EDC">
        <w:rPr>
          <w:rFonts w:ascii="Times New Roman" w:hAnsi="Times New Roman" w:cs="Times New Roman"/>
        </w:rPr>
        <w:t>. The write address gives the address of the first transfer in a write burst transaction.</w:t>
      </w:r>
    </w:p>
    <w:p w14:paraId="5945320A" w14:textId="4C782B83" w:rsidR="00290976" w:rsidRDefault="00927A36" w:rsidP="004E1D6F">
      <w:pPr>
        <w:jc w:val="both"/>
        <w:rPr>
          <w:rFonts w:ascii="Times New Roman" w:hAnsi="Times New Roman" w:cs="Times New Roman"/>
          <w:sz w:val="24"/>
          <w:szCs w:val="24"/>
        </w:rPr>
      </w:pPr>
      <w:r w:rsidRPr="00927A36">
        <w:rPr>
          <w:rFonts w:ascii="Times New Roman" w:hAnsi="Times New Roman" w:cs="Times New Roman"/>
          <w:b/>
          <w:bCs/>
        </w:rPr>
        <w:t xml:space="preserve">AXI4L_AWPROT: </w:t>
      </w:r>
      <w:r w:rsidR="00770A13" w:rsidRPr="006F6EDC">
        <w:rPr>
          <w:rFonts w:ascii="Times New Roman" w:hAnsi="Times New Roman" w:cs="Times New Roman"/>
        </w:rPr>
        <w:t xml:space="preserve">AXI provides access permissions signals that can be used to protect against illegal transactions. </w:t>
      </w:r>
      <w:r w:rsidR="0061407B" w:rsidRPr="006F6EDC">
        <w:rPr>
          <w:rFonts w:ascii="Times New Roman" w:hAnsi="Times New Roman" w:cs="Times New Roman"/>
        </w:rPr>
        <w:t>Used for Protection type. This signal indicates the privilege and security level of the transaction, and whether the transaction is a data access or an instruction access.</w:t>
      </w:r>
    </w:p>
    <w:p w14:paraId="0DDB2D97" w14:textId="4DBE3339" w:rsidR="00675519" w:rsidRDefault="008616D6" w:rsidP="004E1D6F">
      <w:pPr>
        <w:jc w:val="both"/>
        <w:rPr>
          <w:rFonts w:ascii="Times New Roman" w:hAnsi="Times New Roman" w:cs="Times New Roman"/>
        </w:rPr>
      </w:pPr>
      <w:r w:rsidRPr="008616D6">
        <w:rPr>
          <w:rFonts w:ascii="Times New Roman" w:hAnsi="Times New Roman" w:cs="Times New Roman"/>
          <w:b/>
          <w:bCs/>
        </w:rPr>
        <w:t xml:space="preserve">AXI4L_AWVALID: </w:t>
      </w:r>
      <w:r w:rsidR="008513AE" w:rsidRPr="006F6EDC">
        <w:rPr>
          <w:rFonts w:ascii="Times New Roman" w:hAnsi="Times New Roman" w:cs="Times New Roman"/>
        </w:rPr>
        <w:t xml:space="preserve">Write address valid. This signal indicates that the channel is signaling valid write address and control information. </w:t>
      </w:r>
      <w:r w:rsidR="006F6EDC" w:rsidRPr="006F6EDC">
        <w:rPr>
          <w:rFonts w:ascii="Times New Roman" w:hAnsi="Times New Roman" w:cs="Times New Roman"/>
        </w:rPr>
        <w:t xml:space="preserve">The master can assert the AWVALID signal only when it drives valid </w:t>
      </w:r>
      <w:r w:rsidR="006F6EDC" w:rsidRPr="006F6EDC">
        <w:rPr>
          <w:rFonts w:ascii="Times New Roman" w:hAnsi="Times New Roman" w:cs="Times New Roman"/>
        </w:rPr>
        <w:lastRenderedPageBreak/>
        <w:t>address and control information. When asserted, AWVALID must remain asserted until the rising clock edge after the slave asserts AWREADY.</w:t>
      </w:r>
    </w:p>
    <w:p w14:paraId="72F7B036" w14:textId="38FCC385" w:rsidR="00F51377" w:rsidRDefault="00F51377" w:rsidP="004E1D6F">
      <w:pPr>
        <w:jc w:val="both"/>
        <w:rPr>
          <w:rFonts w:ascii="Times New Roman" w:hAnsi="Times New Roman" w:cs="Times New Roman"/>
        </w:rPr>
      </w:pPr>
      <w:r w:rsidRPr="00F51377">
        <w:rPr>
          <w:rFonts w:ascii="Times New Roman" w:hAnsi="Times New Roman" w:cs="Times New Roman"/>
          <w:b/>
          <w:bCs/>
        </w:rPr>
        <w:t>AXI4L_AWREADY</w:t>
      </w:r>
      <w:r>
        <w:rPr>
          <w:rFonts w:ascii="Times New Roman" w:hAnsi="Times New Roman" w:cs="Times New Roman"/>
          <w:b/>
          <w:bCs/>
        </w:rPr>
        <w:t xml:space="preserve">: </w:t>
      </w:r>
      <w:r w:rsidR="00D5099E" w:rsidRPr="00F952E1">
        <w:rPr>
          <w:rFonts w:ascii="Times New Roman" w:hAnsi="Times New Roman" w:cs="Times New Roman"/>
        </w:rPr>
        <w:t xml:space="preserve">Write address ready. This signal indicates that the slave is ready to accept an address and associated control signals. </w:t>
      </w:r>
      <w:r w:rsidR="00F952E1" w:rsidRPr="00F952E1">
        <w:rPr>
          <w:rFonts w:ascii="Times New Roman" w:hAnsi="Times New Roman" w:cs="Times New Roman"/>
        </w:rPr>
        <w:t>The default state of AWREADY can be either HIGH or LOW. This specification recommends a default state of HIGH. When AWREADY is HIGH the slave must be able to accept any valid address that is presented to it.</w:t>
      </w:r>
    </w:p>
    <w:p w14:paraId="28BECE3C" w14:textId="082E6428" w:rsidR="00F952E1" w:rsidRDefault="0002562A" w:rsidP="004E1D6F">
      <w:pPr>
        <w:jc w:val="both"/>
      </w:pPr>
      <w:r w:rsidRPr="0002562A">
        <w:rPr>
          <w:rFonts w:ascii="Times New Roman" w:hAnsi="Times New Roman" w:cs="Times New Roman"/>
          <w:b/>
          <w:bCs/>
        </w:rPr>
        <w:t>AXI4L_WDATA</w:t>
      </w:r>
      <w:r>
        <w:rPr>
          <w:rFonts w:ascii="Times New Roman" w:hAnsi="Times New Roman" w:cs="Times New Roman"/>
          <w:b/>
          <w:bCs/>
        </w:rPr>
        <w:t xml:space="preserve">: </w:t>
      </w:r>
      <w:r w:rsidR="00EC0B27">
        <w:rPr>
          <w:rFonts w:ascii="Times New Roman" w:hAnsi="Times New Roman" w:cs="Times New Roman"/>
        </w:rPr>
        <w:t xml:space="preserve">Used to </w:t>
      </w:r>
      <w:r w:rsidR="00EC0B27">
        <w:t>Write data.</w:t>
      </w:r>
    </w:p>
    <w:p w14:paraId="21057C1B" w14:textId="756B1BE9" w:rsidR="00294063" w:rsidRDefault="00294063" w:rsidP="004E1D6F">
      <w:pPr>
        <w:jc w:val="both"/>
        <w:rPr>
          <w:rFonts w:ascii="Times New Roman" w:hAnsi="Times New Roman" w:cs="Times New Roman"/>
        </w:rPr>
      </w:pPr>
      <w:r w:rsidRPr="00294063">
        <w:rPr>
          <w:rFonts w:ascii="Times New Roman" w:hAnsi="Times New Roman" w:cs="Times New Roman"/>
          <w:b/>
          <w:bCs/>
        </w:rPr>
        <w:t>AXI4L_WSTRB:</w:t>
      </w:r>
      <w:r>
        <w:rPr>
          <w:rFonts w:ascii="Times New Roman" w:hAnsi="Times New Roman" w:cs="Times New Roman"/>
        </w:rPr>
        <w:t xml:space="preserve"> </w:t>
      </w:r>
      <w:r w:rsidRPr="00294063">
        <w:rPr>
          <w:rFonts w:ascii="Times New Roman" w:hAnsi="Times New Roman" w:cs="Times New Roman"/>
        </w:rPr>
        <w:t>Write strobes. This signal indicates which byte lanes hold valid data. There is one write strobe bit for each eight bits of the write data bus.</w:t>
      </w:r>
      <w:r w:rsidR="00A67832">
        <w:rPr>
          <w:rFonts w:ascii="Times New Roman" w:hAnsi="Times New Roman" w:cs="Times New Roman"/>
        </w:rPr>
        <w:t xml:space="preserve"> </w:t>
      </w:r>
      <w:r w:rsidR="00A67832" w:rsidRPr="00A67832">
        <w:rPr>
          <w:rFonts w:ascii="Times New Roman" w:hAnsi="Times New Roman" w:cs="Times New Roman"/>
        </w:rPr>
        <w:t>The WSTRB[n:0] signals when HIGH, specify the byte lanes of the data bus that contain valid information.</w:t>
      </w:r>
    </w:p>
    <w:p w14:paraId="04699F12" w14:textId="2ACE80B7" w:rsidR="006238CF" w:rsidRDefault="006238CF" w:rsidP="004E1D6F">
      <w:pPr>
        <w:jc w:val="both"/>
        <w:rPr>
          <w:rFonts w:ascii="Times New Roman" w:hAnsi="Times New Roman" w:cs="Times New Roman"/>
        </w:rPr>
      </w:pPr>
      <w:r w:rsidRPr="004E6DA3">
        <w:rPr>
          <w:rFonts w:ascii="Times New Roman" w:hAnsi="Times New Roman" w:cs="Times New Roman"/>
          <w:b/>
          <w:bCs/>
        </w:rPr>
        <w:t>AXI4L_WVALID:</w:t>
      </w:r>
      <w:r>
        <w:rPr>
          <w:rFonts w:ascii="Times New Roman" w:hAnsi="Times New Roman" w:cs="Times New Roman"/>
        </w:rPr>
        <w:t xml:space="preserve"> </w:t>
      </w:r>
      <w:r w:rsidR="004E6DA3" w:rsidRPr="00046C36">
        <w:rPr>
          <w:rFonts w:ascii="Times New Roman" w:hAnsi="Times New Roman" w:cs="Times New Roman"/>
        </w:rPr>
        <w:t>Write valid. This signal indicates that valid write data and strobes are available.</w:t>
      </w:r>
      <w:r w:rsidR="00046C36" w:rsidRPr="00046C36">
        <w:rPr>
          <w:rFonts w:ascii="Times New Roman" w:hAnsi="Times New Roman" w:cs="Times New Roman"/>
        </w:rPr>
        <w:t xml:space="preserve"> During a write burst, the master can assert the WVALID signal only when it drives valid write data. When asserted, WVALID must remain asserted until the rising clock edge after the slave asserts WREADY.</w:t>
      </w:r>
    </w:p>
    <w:p w14:paraId="18DEBDC7" w14:textId="143E05EB" w:rsidR="00222040" w:rsidRDefault="00222040" w:rsidP="004E1D6F">
      <w:pPr>
        <w:jc w:val="both"/>
        <w:rPr>
          <w:rFonts w:ascii="Times New Roman" w:hAnsi="Times New Roman" w:cs="Times New Roman"/>
        </w:rPr>
      </w:pPr>
      <w:r w:rsidRPr="00222040">
        <w:rPr>
          <w:rFonts w:ascii="Times New Roman" w:hAnsi="Times New Roman" w:cs="Times New Roman"/>
          <w:b/>
          <w:bCs/>
        </w:rPr>
        <w:t xml:space="preserve">AXI4L_WREADY: </w:t>
      </w:r>
      <w:r w:rsidR="00BD243D" w:rsidRPr="00393B7E">
        <w:rPr>
          <w:rFonts w:ascii="Times New Roman" w:hAnsi="Times New Roman" w:cs="Times New Roman"/>
        </w:rPr>
        <w:t xml:space="preserve">Write ready. This signal indicates that the slave can accept the write data. </w:t>
      </w:r>
      <w:r w:rsidR="00393B7E" w:rsidRPr="00393B7E">
        <w:rPr>
          <w:rFonts w:ascii="Times New Roman" w:hAnsi="Times New Roman" w:cs="Times New Roman"/>
        </w:rPr>
        <w:t>The default state of WREADY can be HIGH, but only if the slave can always accept write data in a single cycle.</w:t>
      </w:r>
    </w:p>
    <w:p w14:paraId="0063F4A4" w14:textId="7AE7C244" w:rsidR="00393B7E" w:rsidRDefault="00E0435C" w:rsidP="004E1D6F">
      <w:pPr>
        <w:jc w:val="both"/>
      </w:pPr>
      <w:r w:rsidRPr="00E0435C">
        <w:rPr>
          <w:rFonts w:ascii="Times New Roman" w:hAnsi="Times New Roman" w:cs="Times New Roman"/>
          <w:b/>
          <w:bCs/>
        </w:rPr>
        <w:t>AXI4L_BRESP</w:t>
      </w:r>
      <w:r>
        <w:rPr>
          <w:rFonts w:ascii="Times New Roman" w:hAnsi="Times New Roman" w:cs="Times New Roman"/>
          <w:b/>
          <w:bCs/>
        </w:rPr>
        <w:t xml:space="preserve">: </w:t>
      </w:r>
      <w:r w:rsidR="0073112C" w:rsidRPr="00877115">
        <w:rPr>
          <w:rFonts w:ascii="Times New Roman" w:hAnsi="Times New Roman" w:cs="Times New Roman"/>
        </w:rPr>
        <w:t>Write response. This signal indicates the status of the write transaction.</w:t>
      </w:r>
      <w:r w:rsidR="0073112C">
        <w:t xml:space="preserve"> </w:t>
      </w:r>
    </w:p>
    <w:p w14:paraId="78E9D406" w14:textId="42EB32D8" w:rsidR="00877115" w:rsidRDefault="00877115" w:rsidP="004E1D6F">
      <w:pPr>
        <w:jc w:val="both"/>
        <w:rPr>
          <w:rFonts w:ascii="Times New Roman" w:hAnsi="Times New Roman" w:cs="Times New Roman"/>
        </w:rPr>
      </w:pPr>
      <w:r w:rsidRPr="00877115">
        <w:rPr>
          <w:rFonts w:ascii="Times New Roman" w:hAnsi="Times New Roman" w:cs="Times New Roman"/>
          <w:b/>
          <w:bCs/>
        </w:rPr>
        <w:t>AXI4L_BVALID</w:t>
      </w:r>
      <w:r>
        <w:rPr>
          <w:rFonts w:ascii="Times New Roman" w:hAnsi="Times New Roman" w:cs="Times New Roman"/>
          <w:b/>
          <w:bCs/>
        </w:rPr>
        <w:t xml:space="preserve">: </w:t>
      </w:r>
      <w:r w:rsidR="006F1395" w:rsidRPr="00350319">
        <w:rPr>
          <w:rFonts w:ascii="Times New Roman" w:hAnsi="Times New Roman" w:cs="Times New Roman"/>
        </w:rPr>
        <w:t xml:space="preserve">Write response valid. This signal indicates that the channel is signaling a valid write response. </w:t>
      </w:r>
      <w:r w:rsidR="00AB0018" w:rsidRPr="00350319">
        <w:rPr>
          <w:rFonts w:ascii="Times New Roman" w:hAnsi="Times New Roman" w:cs="Times New Roman"/>
        </w:rPr>
        <w:t>The slave can assert the BVALID signal only when it drives a valid write response. When asserted, BVALID must remain asserted until the rising clock edge after the master asserts BREADY.</w:t>
      </w:r>
    </w:p>
    <w:p w14:paraId="4D2B0050" w14:textId="480F0015" w:rsidR="00350319" w:rsidRDefault="00307C1E" w:rsidP="004E1D6F">
      <w:pPr>
        <w:jc w:val="both"/>
        <w:rPr>
          <w:rFonts w:ascii="Times New Roman" w:hAnsi="Times New Roman" w:cs="Times New Roman"/>
        </w:rPr>
      </w:pPr>
      <w:r w:rsidRPr="00307C1E">
        <w:rPr>
          <w:rFonts w:ascii="Times New Roman" w:hAnsi="Times New Roman" w:cs="Times New Roman"/>
          <w:b/>
          <w:bCs/>
        </w:rPr>
        <w:t>AXI4L_BREADY</w:t>
      </w:r>
      <w:r w:rsidRPr="004429FB">
        <w:rPr>
          <w:rFonts w:ascii="Times New Roman" w:hAnsi="Times New Roman" w:cs="Times New Roman"/>
          <w:b/>
          <w:bCs/>
        </w:rPr>
        <w:t xml:space="preserve">: </w:t>
      </w:r>
      <w:r w:rsidR="004429FB" w:rsidRPr="004429FB">
        <w:rPr>
          <w:rFonts w:ascii="Times New Roman" w:hAnsi="Times New Roman" w:cs="Times New Roman"/>
        </w:rPr>
        <w:t>Response ready. This signal indicates that the master can accept a write response.</w:t>
      </w:r>
    </w:p>
    <w:p w14:paraId="77A083FA" w14:textId="571D4BA6" w:rsidR="004429FB" w:rsidRDefault="00D80834" w:rsidP="004E1D6F">
      <w:pPr>
        <w:jc w:val="both"/>
        <w:rPr>
          <w:rFonts w:ascii="Times New Roman" w:hAnsi="Times New Roman" w:cs="Times New Roman"/>
        </w:rPr>
      </w:pPr>
      <w:r w:rsidRPr="00D80834">
        <w:rPr>
          <w:rFonts w:ascii="Times New Roman" w:hAnsi="Times New Roman" w:cs="Times New Roman"/>
          <w:b/>
          <w:bCs/>
        </w:rPr>
        <w:t>AXI4L_ARADDR</w:t>
      </w:r>
      <w:r>
        <w:rPr>
          <w:rFonts w:ascii="Times New Roman" w:hAnsi="Times New Roman" w:cs="Times New Roman"/>
          <w:b/>
          <w:bCs/>
        </w:rPr>
        <w:t xml:space="preserve">: </w:t>
      </w:r>
      <w:r w:rsidR="00E63514" w:rsidRPr="00597D7C">
        <w:rPr>
          <w:rFonts w:ascii="Times New Roman" w:hAnsi="Times New Roman" w:cs="Times New Roman"/>
        </w:rPr>
        <w:t xml:space="preserve">Read address. The read address gives the address of the first transfer in a read burst transaction. </w:t>
      </w:r>
    </w:p>
    <w:p w14:paraId="16688B49" w14:textId="0FEBE01E" w:rsidR="00597D7C" w:rsidRDefault="00126F4A" w:rsidP="004E1D6F">
      <w:pPr>
        <w:jc w:val="both"/>
        <w:rPr>
          <w:rFonts w:ascii="Times New Roman" w:hAnsi="Times New Roman" w:cs="Times New Roman"/>
        </w:rPr>
      </w:pPr>
      <w:r w:rsidRPr="00126F4A">
        <w:rPr>
          <w:rFonts w:ascii="Times New Roman" w:hAnsi="Times New Roman" w:cs="Times New Roman"/>
          <w:b/>
          <w:bCs/>
        </w:rPr>
        <w:t>AXI4L_ARPROT</w:t>
      </w:r>
      <w:r>
        <w:rPr>
          <w:rFonts w:ascii="Times New Roman" w:hAnsi="Times New Roman" w:cs="Times New Roman"/>
          <w:b/>
          <w:bCs/>
        </w:rPr>
        <w:t xml:space="preserve">: </w:t>
      </w:r>
      <w:r w:rsidR="00123320" w:rsidRPr="00FB56F3">
        <w:rPr>
          <w:rFonts w:ascii="Times New Roman" w:hAnsi="Times New Roman" w:cs="Times New Roman"/>
        </w:rPr>
        <w:t xml:space="preserve">ARPROT defines the access permissions for read accesses. </w:t>
      </w:r>
      <w:r w:rsidR="00FB56F3" w:rsidRPr="00FB56F3">
        <w:rPr>
          <w:rFonts w:ascii="Times New Roman" w:hAnsi="Times New Roman" w:cs="Times New Roman"/>
        </w:rPr>
        <w:t>Protection type. This signal indicates the privilege and security level of the transaction, and whether the transaction is a data access or an instruction access</w:t>
      </w:r>
      <w:r w:rsidR="00FB56F3">
        <w:rPr>
          <w:rFonts w:ascii="Times New Roman" w:hAnsi="Times New Roman" w:cs="Times New Roman"/>
        </w:rPr>
        <w:t>.</w:t>
      </w:r>
    </w:p>
    <w:p w14:paraId="43701201" w14:textId="6F6C6DC1" w:rsidR="00FB56F3" w:rsidRDefault="002C481B" w:rsidP="004E1D6F">
      <w:pPr>
        <w:jc w:val="both"/>
        <w:rPr>
          <w:rFonts w:ascii="Times New Roman" w:hAnsi="Times New Roman" w:cs="Times New Roman"/>
        </w:rPr>
      </w:pPr>
      <w:r w:rsidRPr="002C481B">
        <w:rPr>
          <w:rFonts w:ascii="Times New Roman" w:hAnsi="Times New Roman" w:cs="Times New Roman"/>
          <w:b/>
          <w:bCs/>
        </w:rPr>
        <w:t>AXI4L_ARVALID</w:t>
      </w:r>
      <w:r>
        <w:rPr>
          <w:rFonts w:ascii="Times New Roman" w:hAnsi="Times New Roman" w:cs="Times New Roman"/>
          <w:b/>
          <w:bCs/>
        </w:rPr>
        <w:t xml:space="preserve">: </w:t>
      </w:r>
      <w:r w:rsidRPr="002C481B">
        <w:rPr>
          <w:rFonts w:ascii="Times New Roman" w:hAnsi="Times New Roman" w:cs="Times New Roman"/>
        </w:rPr>
        <w:t>Read address valid. This signal indicates that the channel is signaling valid read address and control information.</w:t>
      </w:r>
    </w:p>
    <w:p w14:paraId="5D3A52F7" w14:textId="6DD226DB" w:rsidR="00E801FF" w:rsidRDefault="00E801FF" w:rsidP="004E1D6F">
      <w:pPr>
        <w:jc w:val="both"/>
        <w:rPr>
          <w:rFonts w:ascii="Times New Roman" w:hAnsi="Times New Roman" w:cs="Times New Roman"/>
        </w:rPr>
      </w:pPr>
      <w:r w:rsidRPr="00E801FF">
        <w:rPr>
          <w:rFonts w:ascii="Times New Roman" w:hAnsi="Times New Roman" w:cs="Times New Roman"/>
          <w:b/>
          <w:bCs/>
        </w:rPr>
        <w:t>AXI4L_ARREADY</w:t>
      </w:r>
      <w:r>
        <w:rPr>
          <w:rFonts w:ascii="Times New Roman" w:hAnsi="Times New Roman" w:cs="Times New Roman"/>
          <w:b/>
          <w:bCs/>
        </w:rPr>
        <w:t xml:space="preserve">: </w:t>
      </w:r>
      <w:r w:rsidR="00CC5EC5" w:rsidRPr="00CC5EC5">
        <w:rPr>
          <w:rFonts w:ascii="Times New Roman" w:hAnsi="Times New Roman" w:cs="Times New Roman"/>
        </w:rPr>
        <w:t>Read address ready. This signal indicates that the slave is ready to accept an address and associated control signals.</w:t>
      </w:r>
    </w:p>
    <w:p w14:paraId="026147E6" w14:textId="4B561857" w:rsidR="00CC5EC5" w:rsidRDefault="00712EBB" w:rsidP="004E1D6F">
      <w:pPr>
        <w:jc w:val="both"/>
        <w:rPr>
          <w:rFonts w:ascii="Times New Roman" w:hAnsi="Times New Roman" w:cs="Times New Roman"/>
        </w:rPr>
      </w:pPr>
      <w:r w:rsidRPr="00712EBB">
        <w:rPr>
          <w:rFonts w:ascii="Times New Roman" w:hAnsi="Times New Roman" w:cs="Times New Roman"/>
          <w:b/>
          <w:bCs/>
        </w:rPr>
        <w:t>AXI4L_RDATA</w:t>
      </w:r>
      <w:r>
        <w:rPr>
          <w:rFonts w:ascii="Times New Roman" w:hAnsi="Times New Roman" w:cs="Times New Roman"/>
          <w:b/>
          <w:bCs/>
        </w:rPr>
        <w:t xml:space="preserve">: </w:t>
      </w:r>
      <w:r w:rsidR="00613B8A" w:rsidRPr="0020121E">
        <w:rPr>
          <w:rFonts w:ascii="Times New Roman" w:hAnsi="Times New Roman" w:cs="Times New Roman"/>
        </w:rPr>
        <w:t>Acts as slave</w:t>
      </w:r>
      <w:r w:rsidR="0020121E" w:rsidRPr="0020121E">
        <w:rPr>
          <w:rFonts w:ascii="Times New Roman" w:hAnsi="Times New Roman" w:cs="Times New Roman"/>
        </w:rPr>
        <w:t xml:space="preserve"> for </w:t>
      </w:r>
      <w:r w:rsidR="00613B8A" w:rsidRPr="0020121E">
        <w:rPr>
          <w:rFonts w:ascii="Times New Roman" w:hAnsi="Times New Roman" w:cs="Times New Roman"/>
        </w:rPr>
        <w:t>Read data</w:t>
      </w:r>
      <w:r w:rsidR="0020121E">
        <w:rPr>
          <w:rFonts w:ascii="Times New Roman" w:hAnsi="Times New Roman" w:cs="Times New Roman"/>
        </w:rPr>
        <w:t>.</w:t>
      </w:r>
    </w:p>
    <w:p w14:paraId="6B907EAD" w14:textId="02B74A4D" w:rsidR="0020121E" w:rsidRDefault="00FE59E7" w:rsidP="004E1D6F">
      <w:pPr>
        <w:jc w:val="both"/>
        <w:rPr>
          <w:rFonts w:ascii="Times New Roman" w:hAnsi="Times New Roman" w:cs="Times New Roman"/>
        </w:rPr>
      </w:pPr>
      <w:r w:rsidRPr="00FE59E7">
        <w:rPr>
          <w:rFonts w:ascii="Times New Roman" w:hAnsi="Times New Roman" w:cs="Times New Roman"/>
          <w:b/>
          <w:bCs/>
        </w:rPr>
        <w:t>AXI4L_RRESP</w:t>
      </w:r>
      <w:r>
        <w:rPr>
          <w:rFonts w:ascii="Times New Roman" w:hAnsi="Times New Roman" w:cs="Times New Roman"/>
          <w:b/>
          <w:bCs/>
        </w:rPr>
        <w:t xml:space="preserve">: </w:t>
      </w:r>
      <w:r w:rsidRPr="00FE59E7">
        <w:rPr>
          <w:rFonts w:ascii="Times New Roman" w:hAnsi="Times New Roman" w:cs="Times New Roman"/>
        </w:rPr>
        <w:t>Read response. This signal indicates the status of the read transfer.</w:t>
      </w:r>
    </w:p>
    <w:p w14:paraId="36D5A152" w14:textId="3FB722FD" w:rsidR="00FE59E7" w:rsidRDefault="00E447E3" w:rsidP="004E1D6F">
      <w:pPr>
        <w:jc w:val="both"/>
        <w:rPr>
          <w:rFonts w:ascii="Times New Roman" w:hAnsi="Times New Roman" w:cs="Times New Roman"/>
        </w:rPr>
      </w:pPr>
      <w:r w:rsidRPr="00E447E3">
        <w:rPr>
          <w:rFonts w:ascii="Times New Roman" w:hAnsi="Times New Roman" w:cs="Times New Roman"/>
          <w:b/>
          <w:bCs/>
        </w:rPr>
        <w:t>AXI4L_RVALID</w:t>
      </w:r>
      <w:r>
        <w:rPr>
          <w:rFonts w:ascii="Times New Roman" w:hAnsi="Times New Roman" w:cs="Times New Roman"/>
          <w:b/>
          <w:bCs/>
        </w:rPr>
        <w:t xml:space="preserve">: </w:t>
      </w:r>
      <w:r w:rsidRPr="00E447E3">
        <w:rPr>
          <w:rFonts w:ascii="Times New Roman" w:hAnsi="Times New Roman" w:cs="Times New Roman"/>
        </w:rPr>
        <w:t>Read valid. This signal indicates that the channel is signaling the required read data</w:t>
      </w:r>
    </w:p>
    <w:p w14:paraId="1E2E0366" w14:textId="65328871" w:rsidR="00E447E3" w:rsidRPr="00E447E3" w:rsidRDefault="005B4539" w:rsidP="004E1D6F">
      <w:pPr>
        <w:jc w:val="both"/>
        <w:rPr>
          <w:rFonts w:ascii="Times New Roman" w:hAnsi="Times New Roman" w:cs="Times New Roman"/>
          <w:b/>
          <w:bCs/>
        </w:rPr>
      </w:pPr>
      <w:r w:rsidRPr="005B4539">
        <w:rPr>
          <w:rFonts w:ascii="Times New Roman" w:hAnsi="Times New Roman" w:cs="Times New Roman"/>
          <w:b/>
          <w:bCs/>
        </w:rPr>
        <w:t>AXI4L_RREADY</w:t>
      </w:r>
      <w:r>
        <w:rPr>
          <w:rFonts w:ascii="Times New Roman" w:hAnsi="Times New Roman" w:cs="Times New Roman"/>
          <w:b/>
          <w:bCs/>
        </w:rPr>
        <w:t xml:space="preserve">: </w:t>
      </w:r>
      <w:r w:rsidR="000D3506" w:rsidRPr="000D3506">
        <w:rPr>
          <w:rFonts w:ascii="Times New Roman" w:hAnsi="Times New Roman" w:cs="Times New Roman"/>
        </w:rPr>
        <w:t>Read ready. This signal indicates that the master can accept the read data and response information.</w:t>
      </w:r>
    </w:p>
    <w:p w14:paraId="1BAA1563" w14:textId="56383D39" w:rsidR="006C3210" w:rsidRDefault="00F248E2" w:rsidP="004E1D6F">
      <w:pPr>
        <w:jc w:val="both"/>
        <w:rPr>
          <w:rFonts w:ascii="Times New Roman" w:hAnsi="Times New Roman" w:cs="Times New Roman"/>
          <w:sz w:val="24"/>
          <w:szCs w:val="24"/>
        </w:rPr>
      </w:pPr>
      <w:r>
        <w:rPr>
          <w:rFonts w:ascii="Times New Roman" w:hAnsi="Times New Roman" w:cs="Times New Roman"/>
          <w:sz w:val="24"/>
          <w:szCs w:val="24"/>
        </w:rPr>
        <w:t>Some local parameters are helped to define the bus widths</w:t>
      </w:r>
      <w:r w:rsidR="00FB164B">
        <w:rPr>
          <w:rFonts w:ascii="Times New Roman" w:hAnsi="Times New Roman" w:cs="Times New Roman"/>
          <w:sz w:val="24"/>
          <w:szCs w:val="24"/>
        </w:rPr>
        <w:t>:</w:t>
      </w:r>
    </w:p>
    <w:p w14:paraId="7E7A76E2" w14:textId="65C4CB95" w:rsidR="003616A4" w:rsidRPr="00966C74" w:rsidRDefault="0079206E" w:rsidP="0079206E">
      <w:pPr>
        <w:jc w:val="both"/>
        <w:rPr>
          <w:rFonts w:ascii="Times New Roman" w:hAnsi="Times New Roman" w:cs="Times New Roman"/>
          <w:sz w:val="20"/>
          <w:szCs w:val="20"/>
        </w:rPr>
      </w:pPr>
      <w:r w:rsidRPr="00966C74">
        <w:rPr>
          <w:rFonts w:ascii="Times New Roman" w:hAnsi="Times New Roman" w:cs="Times New Roman"/>
          <w:sz w:val="20"/>
          <w:szCs w:val="20"/>
        </w:rPr>
        <w:t>ORAN_DATA_WIDTH    = 64</w:t>
      </w:r>
    </w:p>
    <w:p w14:paraId="362861C4" w14:textId="49C2F55C" w:rsidR="0079206E" w:rsidRPr="00966C74" w:rsidRDefault="0079206E" w:rsidP="0079206E">
      <w:pPr>
        <w:jc w:val="both"/>
        <w:rPr>
          <w:rFonts w:ascii="Times New Roman" w:hAnsi="Times New Roman" w:cs="Times New Roman"/>
          <w:sz w:val="20"/>
          <w:szCs w:val="20"/>
        </w:rPr>
      </w:pPr>
      <w:r w:rsidRPr="00966C74">
        <w:rPr>
          <w:rFonts w:ascii="Times New Roman" w:hAnsi="Times New Roman" w:cs="Times New Roman"/>
          <w:sz w:val="20"/>
          <w:szCs w:val="20"/>
        </w:rPr>
        <w:t>ORAN_USER_WIDTH     = 31</w:t>
      </w:r>
    </w:p>
    <w:p w14:paraId="463B6EB3" w14:textId="574BA948" w:rsidR="0079206E" w:rsidRPr="00966C74" w:rsidRDefault="0079206E" w:rsidP="0079206E">
      <w:pPr>
        <w:jc w:val="both"/>
        <w:rPr>
          <w:rFonts w:ascii="Times New Roman" w:hAnsi="Times New Roman" w:cs="Times New Roman"/>
          <w:sz w:val="20"/>
          <w:szCs w:val="20"/>
        </w:rPr>
      </w:pPr>
      <w:r w:rsidRPr="00966C74">
        <w:rPr>
          <w:rFonts w:ascii="Times New Roman" w:hAnsi="Times New Roman" w:cs="Times New Roman"/>
          <w:sz w:val="20"/>
          <w:szCs w:val="20"/>
        </w:rPr>
        <w:lastRenderedPageBreak/>
        <w:t>ORAN_KEEP_WIDTH     =</w:t>
      </w:r>
      <w:r w:rsidR="003616A4" w:rsidRPr="00966C74">
        <w:rPr>
          <w:rFonts w:ascii="Times New Roman" w:hAnsi="Times New Roman" w:cs="Times New Roman"/>
          <w:sz w:val="20"/>
          <w:szCs w:val="20"/>
        </w:rPr>
        <w:t xml:space="preserve"> </w:t>
      </w:r>
      <w:r w:rsidRPr="00966C74">
        <w:rPr>
          <w:rFonts w:ascii="Times New Roman" w:hAnsi="Times New Roman" w:cs="Times New Roman"/>
          <w:sz w:val="20"/>
          <w:szCs w:val="20"/>
        </w:rPr>
        <w:t>8</w:t>
      </w:r>
    </w:p>
    <w:p w14:paraId="7112A257" w14:textId="0CAA075A" w:rsidR="0079206E" w:rsidRPr="00966C74" w:rsidRDefault="0079206E" w:rsidP="0079206E">
      <w:pPr>
        <w:jc w:val="both"/>
        <w:rPr>
          <w:rFonts w:ascii="Times New Roman" w:hAnsi="Times New Roman" w:cs="Times New Roman"/>
          <w:sz w:val="20"/>
          <w:szCs w:val="20"/>
        </w:rPr>
      </w:pPr>
      <w:r w:rsidRPr="00966C74">
        <w:rPr>
          <w:rFonts w:ascii="Times New Roman" w:hAnsi="Times New Roman" w:cs="Times New Roman"/>
          <w:sz w:val="20"/>
          <w:szCs w:val="20"/>
        </w:rPr>
        <w:t>ORAN_REQ_WIDTH      = 33</w:t>
      </w:r>
    </w:p>
    <w:p w14:paraId="35696E05" w14:textId="71E8B327" w:rsidR="0079206E" w:rsidRPr="00966C74" w:rsidRDefault="0079206E" w:rsidP="0079206E">
      <w:pPr>
        <w:jc w:val="both"/>
        <w:rPr>
          <w:rFonts w:ascii="Times New Roman" w:hAnsi="Times New Roman" w:cs="Times New Roman"/>
          <w:sz w:val="20"/>
          <w:szCs w:val="20"/>
        </w:rPr>
      </w:pPr>
      <w:r w:rsidRPr="00966C74">
        <w:rPr>
          <w:rFonts w:ascii="Times New Roman" w:hAnsi="Times New Roman" w:cs="Times New Roman"/>
          <w:sz w:val="20"/>
          <w:szCs w:val="20"/>
        </w:rPr>
        <w:t>BW_DATA_WIDTH       = 64</w:t>
      </w:r>
    </w:p>
    <w:p w14:paraId="1F5B801D" w14:textId="072DC67F" w:rsidR="008606F2" w:rsidRPr="00966C74" w:rsidRDefault="0079206E" w:rsidP="0079206E">
      <w:pPr>
        <w:jc w:val="both"/>
        <w:rPr>
          <w:rFonts w:ascii="Times New Roman" w:hAnsi="Times New Roman" w:cs="Times New Roman"/>
          <w:sz w:val="20"/>
          <w:szCs w:val="20"/>
        </w:rPr>
      </w:pPr>
      <w:r w:rsidRPr="00966C74">
        <w:rPr>
          <w:rFonts w:ascii="Times New Roman" w:hAnsi="Times New Roman" w:cs="Times New Roman"/>
          <w:sz w:val="20"/>
          <w:szCs w:val="20"/>
        </w:rPr>
        <w:t>BW_USER_WIDTH       = 4</w:t>
      </w:r>
    </w:p>
    <w:p w14:paraId="4AB5FE1E" w14:textId="52CBEEF1" w:rsidR="0079206E" w:rsidRPr="00BB49E3" w:rsidRDefault="0079206E" w:rsidP="0079206E">
      <w:pPr>
        <w:jc w:val="both"/>
        <w:rPr>
          <w:rFonts w:ascii="Times New Roman" w:hAnsi="Times New Roman" w:cs="Times New Roman"/>
          <w:sz w:val="20"/>
          <w:szCs w:val="20"/>
        </w:rPr>
      </w:pPr>
      <w:r w:rsidRPr="00BB49E3">
        <w:rPr>
          <w:rFonts w:ascii="Times New Roman" w:hAnsi="Times New Roman" w:cs="Times New Roman"/>
          <w:sz w:val="20"/>
          <w:szCs w:val="20"/>
        </w:rPr>
        <w:t>BW_COEFF_WIDTH      = 12</w:t>
      </w:r>
    </w:p>
    <w:p w14:paraId="0CAB366B" w14:textId="6087BF8A" w:rsidR="0079206E" w:rsidRPr="00966C74" w:rsidRDefault="0079206E" w:rsidP="0079206E">
      <w:pPr>
        <w:jc w:val="both"/>
        <w:rPr>
          <w:rFonts w:ascii="Times New Roman" w:hAnsi="Times New Roman" w:cs="Times New Roman"/>
          <w:sz w:val="20"/>
          <w:szCs w:val="20"/>
        </w:rPr>
      </w:pPr>
      <w:r w:rsidRPr="00966C74">
        <w:rPr>
          <w:rFonts w:ascii="Times New Roman" w:hAnsi="Times New Roman" w:cs="Times New Roman"/>
          <w:sz w:val="20"/>
          <w:szCs w:val="20"/>
        </w:rPr>
        <w:t>AU_AXIS_DATA_WIDTH     = 240</w:t>
      </w:r>
    </w:p>
    <w:p w14:paraId="18D360CA" w14:textId="42C6D28A" w:rsidR="0079206E" w:rsidRPr="00966C74" w:rsidRDefault="0079206E" w:rsidP="0079206E">
      <w:pPr>
        <w:jc w:val="both"/>
        <w:rPr>
          <w:rFonts w:ascii="Times New Roman" w:hAnsi="Times New Roman" w:cs="Times New Roman"/>
          <w:sz w:val="20"/>
          <w:szCs w:val="20"/>
        </w:rPr>
      </w:pPr>
      <w:r w:rsidRPr="00966C74">
        <w:rPr>
          <w:rFonts w:ascii="Times New Roman" w:hAnsi="Times New Roman" w:cs="Times New Roman"/>
          <w:sz w:val="20"/>
          <w:szCs w:val="20"/>
        </w:rPr>
        <w:t>AU_AXIS_USER_WIDTH     = 12</w:t>
      </w:r>
    </w:p>
    <w:p w14:paraId="1038F08A" w14:textId="5D8E9A6B" w:rsidR="00EB190A" w:rsidRPr="00966C74" w:rsidRDefault="00CB2511" w:rsidP="0079206E">
      <w:pPr>
        <w:jc w:val="both"/>
        <w:rPr>
          <w:rFonts w:ascii="Times New Roman" w:hAnsi="Times New Roman" w:cs="Times New Roman"/>
          <w:sz w:val="20"/>
          <w:szCs w:val="20"/>
        </w:rPr>
      </w:pPr>
      <w:r w:rsidRPr="00966C74">
        <w:rPr>
          <w:rFonts w:ascii="Times New Roman" w:hAnsi="Times New Roman" w:cs="Times New Roman"/>
          <w:sz w:val="20"/>
          <w:szCs w:val="20"/>
        </w:rPr>
        <w:t>AXI4L_DATA_WIDTH</w:t>
      </w:r>
      <w:r w:rsidRPr="00966C74">
        <w:rPr>
          <w:rFonts w:ascii="Times New Roman" w:hAnsi="Times New Roman" w:cs="Times New Roman"/>
          <w:sz w:val="20"/>
          <w:szCs w:val="20"/>
        </w:rPr>
        <w:tab/>
        <w:t xml:space="preserve">    = 32</w:t>
      </w:r>
    </w:p>
    <w:p w14:paraId="7B1CA5AB" w14:textId="649C5C52" w:rsidR="00CB2511" w:rsidRPr="00966C74" w:rsidRDefault="00205514" w:rsidP="0079206E">
      <w:pPr>
        <w:jc w:val="both"/>
        <w:rPr>
          <w:rFonts w:ascii="Times New Roman" w:hAnsi="Times New Roman" w:cs="Times New Roman"/>
          <w:sz w:val="20"/>
          <w:szCs w:val="20"/>
        </w:rPr>
      </w:pPr>
      <w:r w:rsidRPr="00966C74">
        <w:rPr>
          <w:rFonts w:ascii="Times New Roman" w:hAnsi="Times New Roman" w:cs="Times New Roman"/>
          <w:sz w:val="20"/>
          <w:szCs w:val="20"/>
        </w:rPr>
        <w:t>AXI4L_ADDR_WIDTH</w:t>
      </w:r>
      <w:r w:rsidRPr="00966C74">
        <w:rPr>
          <w:rFonts w:ascii="Times New Roman" w:hAnsi="Times New Roman" w:cs="Times New Roman"/>
          <w:sz w:val="20"/>
          <w:szCs w:val="20"/>
        </w:rPr>
        <w:tab/>
        <w:t xml:space="preserve">    = 32</w:t>
      </w:r>
    </w:p>
    <w:p w14:paraId="593909F8" w14:textId="766039F5" w:rsidR="00DC4E6C" w:rsidRPr="00966C74" w:rsidRDefault="00DC4E6C" w:rsidP="00DC4E6C">
      <w:pPr>
        <w:jc w:val="both"/>
        <w:rPr>
          <w:rFonts w:ascii="Times New Roman" w:hAnsi="Times New Roman" w:cs="Times New Roman"/>
          <w:sz w:val="20"/>
          <w:szCs w:val="20"/>
        </w:rPr>
      </w:pPr>
      <w:r w:rsidRPr="00966C74">
        <w:rPr>
          <w:rFonts w:ascii="Times New Roman" w:hAnsi="Times New Roman" w:cs="Times New Roman"/>
          <w:sz w:val="20"/>
          <w:szCs w:val="20"/>
        </w:rPr>
        <w:t>DL_MAC_TRUE_BEAMER    = 1</w:t>
      </w:r>
    </w:p>
    <w:p w14:paraId="17A5D8EF" w14:textId="4324D084" w:rsidR="00205514" w:rsidRPr="00966C74" w:rsidRDefault="00DC4E6C" w:rsidP="00DC4E6C">
      <w:pPr>
        <w:jc w:val="both"/>
        <w:rPr>
          <w:rFonts w:ascii="Times New Roman" w:hAnsi="Times New Roman" w:cs="Times New Roman"/>
          <w:sz w:val="20"/>
          <w:szCs w:val="20"/>
        </w:rPr>
      </w:pPr>
      <w:r w:rsidRPr="00966C74">
        <w:rPr>
          <w:rFonts w:ascii="Times New Roman" w:hAnsi="Times New Roman" w:cs="Times New Roman"/>
          <w:sz w:val="20"/>
          <w:szCs w:val="20"/>
        </w:rPr>
        <w:t>DL_MAC_BC_SIZE        = 128</w:t>
      </w:r>
    </w:p>
    <w:p w14:paraId="25C4B7FD" w14:textId="65A69812" w:rsidR="006E4235" w:rsidRPr="00966C74" w:rsidRDefault="006E4235" w:rsidP="006E4235">
      <w:pPr>
        <w:jc w:val="both"/>
        <w:rPr>
          <w:rFonts w:ascii="Times New Roman" w:hAnsi="Times New Roman" w:cs="Times New Roman"/>
          <w:sz w:val="20"/>
          <w:szCs w:val="20"/>
        </w:rPr>
      </w:pPr>
      <w:r w:rsidRPr="00966C74">
        <w:rPr>
          <w:rFonts w:ascii="Times New Roman" w:hAnsi="Times New Roman" w:cs="Times New Roman"/>
          <w:sz w:val="20"/>
          <w:szCs w:val="20"/>
        </w:rPr>
        <w:t>DL_MAC_AP_NUM        = 8</w:t>
      </w:r>
    </w:p>
    <w:p w14:paraId="3B5D2430" w14:textId="2A9D0A73" w:rsidR="00DC4E6C" w:rsidRPr="00966C74" w:rsidRDefault="006E4235" w:rsidP="006E4235">
      <w:pPr>
        <w:jc w:val="both"/>
        <w:rPr>
          <w:rFonts w:ascii="Times New Roman" w:hAnsi="Times New Roman" w:cs="Times New Roman"/>
          <w:sz w:val="20"/>
          <w:szCs w:val="20"/>
        </w:rPr>
      </w:pPr>
      <w:r w:rsidRPr="00966C74">
        <w:rPr>
          <w:rFonts w:ascii="Times New Roman" w:hAnsi="Times New Roman" w:cs="Times New Roman"/>
          <w:sz w:val="20"/>
          <w:szCs w:val="20"/>
        </w:rPr>
        <w:t>DL_MAC_SS_COUPLE_NUM = 4</w:t>
      </w:r>
    </w:p>
    <w:p w14:paraId="786C290D" w14:textId="018455F7" w:rsidR="00966C74" w:rsidRPr="00966C74" w:rsidRDefault="00966C74" w:rsidP="00966C74">
      <w:pPr>
        <w:jc w:val="both"/>
        <w:rPr>
          <w:rFonts w:ascii="Times New Roman" w:hAnsi="Times New Roman" w:cs="Times New Roman"/>
          <w:sz w:val="20"/>
          <w:szCs w:val="20"/>
        </w:rPr>
      </w:pPr>
      <w:r w:rsidRPr="00966C74">
        <w:rPr>
          <w:rFonts w:ascii="Times New Roman" w:hAnsi="Times New Roman" w:cs="Times New Roman"/>
          <w:sz w:val="20"/>
          <w:szCs w:val="20"/>
        </w:rPr>
        <w:t>SMPL_AXI_ADDR_W = 12</w:t>
      </w:r>
    </w:p>
    <w:p w14:paraId="06EF2277" w14:textId="0E39A5A1" w:rsidR="00F77F0F" w:rsidRDefault="00966C74" w:rsidP="00966C74">
      <w:pPr>
        <w:jc w:val="both"/>
        <w:rPr>
          <w:rFonts w:ascii="Times New Roman" w:hAnsi="Times New Roman" w:cs="Times New Roman"/>
          <w:sz w:val="20"/>
          <w:szCs w:val="20"/>
        </w:rPr>
      </w:pPr>
      <w:r w:rsidRPr="00966C74">
        <w:rPr>
          <w:rFonts w:ascii="Times New Roman" w:hAnsi="Times New Roman" w:cs="Times New Roman"/>
          <w:sz w:val="20"/>
          <w:szCs w:val="20"/>
        </w:rPr>
        <w:t>SMPL_AXI_DATA_W = 32</w:t>
      </w:r>
    </w:p>
    <w:p w14:paraId="5493C603" w14:textId="77777777" w:rsidR="007809B5" w:rsidRDefault="007809B5" w:rsidP="00966C74">
      <w:pPr>
        <w:jc w:val="both"/>
        <w:rPr>
          <w:rFonts w:ascii="Times New Roman" w:hAnsi="Times New Roman" w:cs="Times New Roman"/>
          <w:sz w:val="20"/>
          <w:szCs w:val="20"/>
        </w:rPr>
      </w:pPr>
    </w:p>
    <w:p w14:paraId="36464D94" w14:textId="2EF80FED" w:rsidR="007809B5" w:rsidRPr="005D40FF" w:rsidRDefault="007809B5" w:rsidP="00CC4057">
      <w:pPr>
        <w:pStyle w:val="ListParagraph"/>
        <w:numPr>
          <w:ilvl w:val="0"/>
          <w:numId w:val="12"/>
        </w:numPr>
        <w:jc w:val="both"/>
        <w:rPr>
          <w:rFonts w:ascii="Times New Roman" w:hAnsi="Times New Roman" w:cs="Times New Roman"/>
          <w:b/>
          <w:bCs/>
          <w:color w:val="755DD9" w:themeColor="accent3"/>
          <w:sz w:val="28"/>
          <w:szCs w:val="28"/>
        </w:rPr>
      </w:pPr>
      <w:r w:rsidRPr="005D40FF">
        <w:rPr>
          <w:rFonts w:ascii="Times New Roman" w:hAnsi="Times New Roman" w:cs="Times New Roman"/>
          <w:b/>
          <w:bCs/>
          <w:color w:val="755DD9" w:themeColor="accent3"/>
          <w:sz w:val="28"/>
          <w:szCs w:val="28"/>
        </w:rPr>
        <w:t>Beam weights Configuration</w:t>
      </w:r>
    </w:p>
    <w:p w14:paraId="7D87BCB4" w14:textId="5C23DA89" w:rsidR="00423756" w:rsidRPr="006E7A25" w:rsidRDefault="00423756" w:rsidP="00894A31">
      <w:pPr>
        <w:pStyle w:val="ListParagraph"/>
        <w:ind w:left="0"/>
        <w:jc w:val="both"/>
        <w:rPr>
          <w:rFonts w:ascii="Times New Roman" w:hAnsi="Times New Roman" w:cs="Times New Roman"/>
          <w:sz w:val="24"/>
          <w:szCs w:val="24"/>
        </w:rPr>
      </w:pPr>
      <w:r w:rsidRPr="006E7A25">
        <w:rPr>
          <w:rFonts w:ascii="Times New Roman" w:hAnsi="Times New Roman" w:cs="Times New Roman"/>
          <w:sz w:val="24"/>
          <w:szCs w:val="24"/>
        </w:rPr>
        <w:t>There are two ways by which we can transfer the beam weights to the DL beam</w:t>
      </w:r>
      <w:r w:rsidR="004C5CE6">
        <w:rPr>
          <w:rFonts w:ascii="Times New Roman" w:hAnsi="Times New Roman" w:cs="Times New Roman"/>
          <w:sz w:val="24"/>
          <w:szCs w:val="24"/>
        </w:rPr>
        <w:t>er</w:t>
      </w:r>
      <w:r w:rsidRPr="006E7A25">
        <w:rPr>
          <w:rFonts w:ascii="Times New Roman" w:hAnsi="Times New Roman" w:cs="Times New Roman"/>
          <w:sz w:val="24"/>
          <w:szCs w:val="24"/>
        </w:rPr>
        <w:t xml:space="preserve"> subsystem.</w:t>
      </w:r>
    </w:p>
    <w:p w14:paraId="3CBAB7E4" w14:textId="3558C9AB" w:rsidR="00423756" w:rsidRPr="006E7A25" w:rsidRDefault="00423756" w:rsidP="00894A31">
      <w:pPr>
        <w:pStyle w:val="ListParagraph"/>
        <w:numPr>
          <w:ilvl w:val="0"/>
          <w:numId w:val="27"/>
        </w:numPr>
        <w:ind w:left="360"/>
        <w:jc w:val="both"/>
        <w:rPr>
          <w:rFonts w:ascii="Times New Roman" w:hAnsi="Times New Roman" w:cs="Times New Roman"/>
          <w:sz w:val="24"/>
          <w:szCs w:val="24"/>
        </w:rPr>
      </w:pPr>
      <w:r w:rsidRPr="006E7A25">
        <w:rPr>
          <w:rFonts w:ascii="Times New Roman" w:hAnsi="Times New Roman" w:cs="Times New Roman"/>
          <w:sz w:val="24"/>
          <w:szCs w:val="24"/>
        </w:rPr>
        <w:t>Register map interface with register number 0x20 and 0x21.</w:t>
      </w:r>
    </w:p>
    <w:p w14:paraId="2A3D6AF5" w14:textId="74BFE804" w:rsidR="00423756" w:rsidRPr="006E7A25" w:rsidRDefault="00423756" w:rsidP="00894A31">
      <w:pPr>
        <w:pStyle w:val="ListParagraph"/>
        <w:numPr>
          <w:ilvl w:val="0"/>
          <w:numId w:val="27"/>
        </w:numPr>
        <w:ind w:left="360"/>
        <w:jc w:val="both"/>
        <w:rPr>
          <w:rFonts w:ascii="Times New Roman" w:hAnsi="Times New Roman" w:cs="Times New Roman"/>
          <w:sz w:val="24"/>
          <w:szCs w:val="24"/>
        </w:rPr>
      </w:pPr>
      <w:r w:rsidRPr="006E7A25">
        <w:rPr>
          <w:rFonts w:ascii="Times New Roman" w:hAnsi="Times New Roman" w:cs="Times New Roman"/>
          <w:sz w:val="24"/>
          <w:szCs w:val="24"/>
        </w:rPr>
        <w:t>s0_beamweights_axis Bus.</w:t>
      </w:r>
    </w:p>
    <w:p w14:paraId="0134EA5A" w14:textId="4753A0B0" w:rsidR="00423756" w:rsidRPr="006E7A25" w:rsidRDefault="00423756" w:rsidP="00894A31">
      <w:pPr>
        <w:jc w:val="both"/>
        <w:rPr>
          <w:rFonts w:ascii="Times New Roman" w:hAnsi="Times New Roman" w:cs="Times New Roman"/>
          <w:sz w:val="24"/>
          <w:szCs w:val="24"/>
        </w:rPr>
      </w:pPr>
      <w:r w:rsidRPr="00B0629E">
        <w:rPr>
          <w:rFonts w:ascii="Times New Roman" w:hAnsi="Times New Roman" w:cs="Times New Roman"/>
          <w:b/>
          <w:bCs/>
          <w:sz w:val="24"/>
          <w:szCs w:val="24"/>
        </w:rPr>
        <w:t>Register map interface</w:t>
      </w:r>
      <w:r w:rsidRPr="006E7A25">
        <w:rPr>
          <w:rFonts w:ascii="Times New Roman" w:hAnsi="Times New Roman" w:cs="Times New Roman"/>
          <w:sz w:val="24"/>
          <w:szCs w:val="24"/>
        </w:rPr>
        <w:t xml:space="preserve"> : </w:t>
      </w:r>
      <w:r w:rsidR="003F142A" w:rsidRPr="006E7A25">
        <w:rPr>
          <w:rFonts w:ascii="Times New Roman" w:hAnsi="Times New Roman" w:cs="Times New Roman"/>
          <w:sz w:val="24"/>
          <w:szCs w:val="24"/>
        </w:rPr>
        <w:t xml:space="preserve">To select this interface we need to </w:t>
      </w:r>
      <w:r w:rsidR="003F142A">
        <w:rPr>
          <w:rFonts w:ascii="Times New Roman" w:hAnsi="Times New Roman" w:cs="Times New Roman"/>
          <w:sz w:val="24"/>
          <w:szCs w:val="24"/>
        </w:rPr>
        <w:t>disable(0)</w:t>
      </w:r>
      <w:r w:rsidR="003F142A" w:rsidRPr="006E7A25">
        <w:rPr>
          <w:rFonts w:ascii="Times New Roman" w:hAnsi="Times New Roman" w:cs="Times New Roman"/>
          <w:sz w:val="24"/>
          <w:szCs w:val="24"/>
        </w:rPr>
        <w:t xml:space="preserve"> 23</w:t>
      </w:r>
      <w:r w:rsidR="003F142A" w:rsidRPr="006E7A25">
        <w:rPr>
          <w:rFonts w:ascii="Times New Roman" w:hAnsi="Times New Roman" w:cs="Times New Roman"/>
          <w:sz w:val="24"/>
          <w:szCs w:val="24"/>
          <w:vertAlign w:val="superscript"/>
        </w:rPr>
        <w:t>rd</w:t>
      </w:r>
      <w:r w:rsidR="003F142A" w:rsidRPr="006E7A25">
        <w:rPr>
          <w:rFonts w:ascii="Times New Roman" w:hAnsi="Times New Roman" w:cs="Times New Roman"/>
          <w:sz w:val="24"/>
          <w:szCs w:val="24"/>
        </w:rPr>
        <w:t xml:space="preserve"> bit of 0x3 register.</w:t>
      </w:r>
      <w:r w:rsidR="000F5DE8">
        <w:rPr>
          <w:rFonts w:ascii="Times New Roman" w:hAnsi="Times New Roman" w:cs="Times New Roman"/>
          <w:sz w:val="24"/>
          <w:szCs w:val="24"/>
        </w:rPr>
        <w:t xml:space="preserve"> </w:t>
      </w:r>
      <w:r w:rsidRPr="006E7A25">
        <w:rPr>
          <w:rFonts w:ascii="Times New Roman" w:hAnsi="Times New Roman" w:cs="Times New Roman"/>
          <w:sz w:val="24"/>
          <w:szCs w:val="24"/>
        </w:rPr>
        <w:t>This interface is written in register map file which uses 0x20 and 0x21 registers to write all beam weights into DL weights RAM. Its details are shared in the Register parameters excel sheet.</w:t>
      </w:r>
      <w:r w:rsidR="00E70068" w:rsidRPr="006E7A25">
        <w:rPr>
          <w:rFonts w:ascii="Times New Roman" w:hAnsi="Times New Roman" w:cs="Times New Roman"/>
          <w:sz w:val="24"/>
          <w:szCs w:val="24"/>
        </w:rPr>
        <w:t xml:space="preserve"> We can drive this interface via BSP software code.</w:t>
      </w:r>
    </w:p>
    <w:p w14:paraId="3B1F0E68" w14:textId="55A32913" w:rsidR="00423756" w:rsidRPr="006E7A25" w:rsidRDefault="00423756" w:rsidP="00894A31">
      <w:pPr>
        <w:jc w:val="both"/>
        <w:rPr>
          <w:rFonts w:ascii="Times New Roman" w:hAnsi="Times New Roman" w:cs="Times New Roman"/>
          <w:sz w:val="24"/>
          <w:szCs w:val="24"/>
        </w:rPr>
      </w:pPr>
      <w:r w:rsidRPr="006E7A25">
        <w:rPr>
          <w:rFonts w:ascii="Times New Roman" w:hAnsi="Times New Roman" w:cs="Times New Roman"/>
          <w:sz w:val="24"/>
          <w:szCs w:val="24"/>
        </w:rPr>
        <w:t>Reference code for this interface is given below :</w:t>
      </w:r>
    </w:p>
    <w:p w14:paraId="1F0537AB" w14:textId="77777777" w:rsidR="00423756" w:rsidRPr="00337537" w:rsidRDefault="00423756" w:rsidP="00894A31">
      <w:pPr>
        <w:spacing w:after="0" w:line="240" w:lineRule="auto"/>
        <w:jc w:val="both"/>
        <w:rPr>
          <w:rFonts w:ascii="Times New Roman" w:hAnsi="Times New Roman" w:cs="Times New Roman"/>
          <w:sz w:val="20"/>
          <w:szCs w:val="20"/>
        </w:rPr>
      </w:pPr>
      <w:r w:rsidRPr="00337537">
        <w:rPr>
          <w:rFonts w:ascii="Times New Roman" w:hAnsi="Times New Roman" w:cs="Times New Roman"/>
          <w:sz w:val="20"/>
          <w:szCs w:val="20"/>
        </w:rPr>
        <w:t>for(int bid_cntr = 0; bid_cntr &lt; TEST_BID_NUM; bid_cntr++) begin</w:t>
      </w:r>
    </w:p>
    <w:p w14:paraId="263559D7" w14:textId="77777777" w:rsidR="00423756" w:rsidRPr="00337537" w:rsidRDefault="00423756" w:rsidP="00894A31">
      <w:pPr>
        <w:spacing w:after="0" w:line="240" w:lineRule="auto"/>
        <w:jc w:val="both"/>
        <w:rPr>
          <w:rFonts w:ascii="Times New Roman" w:hAnsi="Times New Roman" w:cs="Times New Roman"/>
          <w:sz w:val="20"/>
          <w:szCs w:val="20"/>
        </w:rPr>
      </w:pPr>
      <w:r w:rsidRPr="00337537">
        <w:rPr>
          <w:rFonts w:ascii="Times New Roman" w:hAnsi="Times New Roman" w:cs="Times New Roman"/>
          <w:sz w:val="20"/>
          <w:szCs w:val="20"/>
        </w:rPr>
        <w:t xml:space="preserve">        for ( int ap_cntr = 0; ap_cntr &lt; 32; ap_cntr++) begin</w:t>
      </w:r>
    </w:p>
    <w:p w14:paraId="156E10E9" w14:textId="77777777" w:rsidR="00423756" w:rsidRPr="00337537" w:rsidRDefault="00423756" w:rsidP="00894A31">
      <w:pPr>
        <w:spacing w:after="0" w:line="240" w:lineRule="auto"/>
        <w:jc w:val="both"/>
        <w:rPr>
          <w:rFonts w:ascii="Times New Roman" w:hAnsi="Times New Roman" w:cs="Times New Roman"/>
          <w:sz w:val="20"/>
          <w:szCs w:val="20"/>
        </w:rPr>
      </w:pPr>
      <w:r w:rsidRPr="00337537">
        <w:rPr>
          <w:rFonts w:ascii="Times New Roman" w:hAnsi="Times New Roman" w:cs="Times New Roman"/>
          <w:sz w:val="20"/>
          <w:szCs w:val="20"/>
        </w:rPr>
        <w:t xml:space="preserve">                weight = beam_cache_weight_matr[bid_cntr][ap_cntr];     </w:t>
      </w:r>
    </w:p>
    <w:p w14:paraId="1A3369D3" w14:textId="74A9D327" w:rsidR="00423756" w:rsidRPr="00337537" w:rsidRDefault="00423756" w:rsidP="00894A31">
      <w:pPr>
        <w:spacing w:after="0" w:line="240" w:lineRule="auto"/>
        <w:jc w:val="both"/>
        <w:rPr>
          <w:rFonts w:ascii="Times New Roman" w:hAnsi="Times New Roman" w:cs="Times New Roman"/>
          <w:sz w:val="20"/>
          <w:szCs w:val="20"/>
        </w:rPr>
      </w:pPr>
      <w:r w:rsidRPr="00337537">
        <w:rPr>
          <w:rFonts w:ascii="Times New Roman" w:hAnsi="Times New Roman" w:cs="Times New Roman"/>
          <w:sz w:val="20"/>
          <w:szCs w:val="20"/>
        </w:rPr>
        <w:tab/>
        <w:t xml:space="preserve">    </w:t>
      </w:r>
      <w:r w:rsidR="00804C95" w:rsidRPr="00337537">
        <w:rPr>
          <w:rFonts w:ascii="Times New Roman" w:hAnsi="Times New Roman" w:cs="Times New Roman"/>
          <w:sz w:val="20"/>
          <w:szCs w:val="20"/>
        </w:rPr>
        <w:t xml:space="preserve">     </w:t>
      </w:r>
      <w:r w:rsidRPr="00337537">
        <w:rPr>
          <w:rFonts w:ascii="Times New Roman" w:hAnsi="Times New Roman" w:cs="Times New Roman"/>
          <w:sz w:val="20"/>
          <w:szCs w:val="20"/>
        </w:rPr>
        <w:t xml:space="preserve">bc_ram_addr_cntr =  bid_cntr * 32 + ap_cntr;       </w:t>
      </w:r>
    </w:p>
    <w:p w14:paraId="6CA739BE" w14:textId="4F79F570" w:rsidR="00423756" w:rsidRPr="00337537" w:rsidRDefault="00423756" w:rsidP="00894A31">
      <w:pPr>
        <w:spacing w:after="0" w:line="240" w:lineRule="auto"/>
        <w:jc w:val="both"/>
        <w:rPr>
          <w:rFonts w:ascii="Times New Roman" w:hAnsi="Times New Roman" w:cs="Times New Roman"/>
          <w:sz w:val="20"/>
          <w:szCs w:val="20"/>
        </w:rPr>
      </w:pPr>
      <w:r w:rsidRPr="00337537">
        <w:rPr>
          <w:rFonts w:ascii="Times New Roman" w:hAnsi="Times New Roman" w:cs="Times New Roman"/>
          <w:sz w:val="20"/>
          <w:szCs w:val="20"/>
        </w:rPr>
        <w:t xml:space="preserve">                bc_curr_val[0 +: 24] = weight;</w:t>
      </w:r>
    </w:p>
    <w:p w14:paraId="665F2AA1" w14:textId="77777777" w:rsidR="00423756" w:rsidRPr="00337537" w:rsidRDefault="00423756" w:rsidP="00894A31">
      <w:pPr>
        <w:spacing w:after="0" w:line="240" w:lineRule="auto"/>
        <w:jc w:val="both"/>
        <w:rPr>
          <w:rFonts w:ascii="Times New Roman" w:hAnsi="Times New Roman" w:cs="Times New Roman"/>
          <w:sz w:val="20"/>
          <w:szCs w:val="20"/>
        </w:rPr>
      </w:pPr>
      <w:r w:rsidRPr="00337537">
        <w:rPr>
          <w:rFonts w:ascii="Times New Roman" w:hAnsi="Times New Roman" w:cs="Times New Roman"/>
          <w:sz w:val="20"/>
          <w:szCs w:val="20"/>
        </w:rPr>
        <w:t xml:space="preserve">                reg_map_AXI4L_write_reg(axi_clk, 33, bc_curr_val);        </w:t>
      </w:r>
    </w:p>
    <w:p w14:paraId="6BF33F06" w14:textId="4CA1C25A" w:rsidR="00423756" w:rsidRPr="00337537" w:rsidRDefault="00423756" w:rsidP="00894A31">
      <w:pPr>
        <w:spacing w:after="0" w:line="240" w:lineRule="auto"/>
        <w:jc w:val="both"/>
        <w:rPr>
          <w:rFonts w:ascii="Times New Roman" w:hAnsi="Times New Roman" w:cs="Times New Roman"/>
          <w:sz w:val="20"/>
          <w:szCs w:val="20"/>
        </w:rPr>
      </w:pPr>
      <w:r w:rsidRPr="00337537">
        <w:rPr>
          <w:rFonts w:ascii="Times New Roman" w:hAnsi="Times New Roman" w:cs="Times New Roman"/>
          <w:sz w:val="20"/>
          <w:szCs w:val="20"/>
        </w:rPr>
        <w:t xml:space="preserve">                reg_map_AXI4L_write_reg(axi_clk, 32, {16'd0, {13'(bc_ram_addr_cntr)}, 2'd1, </w:t>
      </w:r>
      <w:r w:rsidR="00337537" w:rsidRPr="00337537">
        <w:rPr>
          <w:rFonts w:ascii="Times New Roman" w:hAnsi="Times New Roman" w:cs="Times New Roman"/>
          <w:sz w:val="20"/>
          <w:szCs w:val="20"/>
        </w:rPr>
        <w:t xml:space="preserve">    </w:t>
      </w:r>
      <w:r w:rsidRPr="00337537">
        <w:rPr>
          <w:rFonts w:ascii="Times New Roman" w:hAnsi="Times New Roman" w:cs="Times New Roman"/>
          <w:sz w:val="20"/>
          <w:szCs w:val="20"/>
        </w:rPr>
        <w:t>1'b1});</w:t>
      </w:r>
    </w:p>
    <w:p w14:paraId="53EBD30A" w14:textId="144376DD" w:rsidR="00423756" w:rsidRPr="00337537" w:rsidRDefault="00423756" w:rsidP="00894A31">
      <w:pPr>
        <w:spacing w:after="0" w:line="240" w:lineRule="auto"/>
        <w:jc w:val="both"/>
        <w:rPr>
          <w:rFonts w:ascii="Times New Roman" w:hAnsi="Times New Roman" w:cs="Times New Roman"/>
          <w:sz w:val="20"/>
          <w:szCs w:val="20"/>
        </w:rPr>
      </w:pPr>
      <w:r w:rsidRPr="00337537">
        <w:rPr>
          <w:rFonts w:ascii="Times New Roman" w:hAnsi="Times New Roman" w:cs="Times New Roman"/>
          <w:sz w:val="20"/>
          <w:szCs w:val="20"/>
        </w:rPr>
        <w:t xml:space="preserve">        end</w:t>
      </w:r>
    </w:p>
    <w:p w14:paraId="6F6B9A70" w14:textId="35C2895A" w:rsidR="00423756" w:rsidRPr="00337537" w:rsidRDefault="00423756" w:rsidP="00894A31">
      <w:pPr>
        <w:spacing w:after="0" w:line="240" w:lineRule="auto"/>
        <w:jc w:val="both"/>
        <w:rPr>
          <w:rFonts w:ascii="Times New Roman" w:hAnsi="Times New Roman" w:cs="Times New Roman"/>
          <w:sz w:val="20"/>
          <w:szCs w:val="20"/>
        </w:rPr>
      </w:pPr>
      <w:r w:rsidRPr="00337537">
        <w:rPr>
          <w:rFonts w:ascii="Times New Roman" w:hAnsi="Times New Roman" w:cs="Times New Roman"/>
          <w:sz w:val="20"/>
          <w:szCs w:val="20"/>
        </w:rPr>
        <w:t>end</w:t>
      </w:r>
    </w:p>
    <w:p w14:paraId="018C88F6" w14:textId="3CF6629B" w:rsidR="00423756" w:rsidRPr="006E7A25" w:rsidRDefault="00423756" w:rsidP="00894A31">
      <w:pPr>
        <w:jc w:val="both"/>
        <w:rPr>
          <w:rFonts w:ascii="Times New Roman" w:hAnsi="Times New Roman" w:cs="Times New Roman"/>
          <w:b/>
          <w:bCs/>
          <w:sz w:val="24"/>
          <w:szCs w:val="24"/>
        </w:rPr>
      </w:pPr>
    </w:p>
    <w:p w14:paraId="5331B56A" w14:textId="1216922F" w:rsidR="00E70068" w:rsidRPr="006E7A25" w:rsidRDefault="00B0629E" w:rsidP="00894A31">
      <w:pPr>
        <w:jc w:val="both"/>
        <w:rPr>
          <w:rFonts w:ascii="Times New Roman" w:hAnsi="Times New Roman" w:cs="Times New Roman"/>
          <w:sz w:val="24"/>
          <w:szCs w:val="24"/>
        </w:rPr>
      </w:pPr>
      <w:r w:rsidRPr="00B0629E">
        <w:rPr>
          <w:rFonts w:ascii="Times New Roman" w:hAnsi="Times New Roman" w:cs="Times New Roman"/>
          <w:b/>
          <w:bCs/>
          <w:sz w:val="24"/>
          <w:szCs w:val="24"/>
        </w:rPr>
        <w:t>S</w:t>
      </w:r>
      <w:r w:rsidR="00E70068" w:rsidRPr="00B0629E">
        <w:rPr>
          <w:rFonts w:ascii="Times New Roman" w:hAnsi="Times New Roman" w:cs="Times New Roman"/>
          <w:b/>
          <w:bCs/>
          <w:sz w:val="24"/>
          <w:szCs w:val="24"/>
        </w:rPr>
        <w:t xml:space="preserve">0_beamweights_axis Bus </w:t>
      </w:r>
      <w:r w:rsidR="00E70068" w:rsidRPr="006E7A25">
        <w:rPr>
          <w:rFonts w:ascii="Times New Roman" w:hAnsi="Times New Roman" w:cs="Times New Roman"/>
          <w:sz w:val="24"/>
          <w:szCs w:val="24"/>
        </w:rPr>
        <w:t xml:space="preserve">: </w:t>
      </w:r>
      <w:r w:rsidR="00706E27" w:rsidRPr="006E7A25">
        <w:rPr>
          <w:rFonts w:ascii="Times New Roman" w:hAnsi="Times New Roman" w:cs="Times New Roman"/>
          <w:sz w:val="24"/>
          <w:szCs w:val="24"/>
        </w:rPr>
        <w:t>To select this interface we need to enable</w:t>
      </w:r>
      <w:r w:rsidR="003F142A">
        <w:rPr>
          <w:rFonts w:ascii="Times New Roman" w:hAnsi="Times New Roman" w:cs="Times New Roman"/>
          <w:sz w:val="24"/>
          <w:szCs w:val="24"/>
        </w:rPr>
        <w:t>(1)</w:t>
      </w:r>
      <w:r w:rsidR="00706E27" w:rsidRPr="006E7A25">
        <w:rPr>
          <w:rFonts w:ascii="Times New Roman" w:hAnsi="Times New Roman" w:cs="Times New Roman"/>
          <w:sz w:val="24"/>
          <w:szCs w:val="24"/>
        </w:rPr>
        <w:t xml:space="preserve"> 23</w:t>
      </w:r>
      <w:r w:rsidR="00706E27" w:rsidRPr="006E7A25">
        <w:rPr>
          <w:rFonts w:ascii="Times New Roman" w:hAnsi="Times New Roman" w:cs="Times New Roman"/>
          <w:sz w:val="24"/>
          <w:szCs w:val="24"/>
          <w:vertAlign w:val="superscript"/>
        </w:rPr>
        <w:t>rd</w:t>
      </w:r>
      <w:r w:rsidR="00706E27" w:rsidRPr="006E7A25">
        <w:rPr>
          <w:rFonts w:ascii="Times New Roman" w:hAnsi="Times New Roman" w:cs="Times New Roman"/>
          <w:sz w:val="24"/>
          <w:szCs w:val="24"/>
        </w:rPr>
        <w:t xml:space="preserve"> bit of 0x3 register.</w:t>
      </w:r>
    </w:p>
    <w:p w14:paraId="7036871A" w14:textId="03D4FF4F" w:rsidR="00B831E1" w:rsidRPr="006E7A25" w:rsidRDefault="00CC4057" w:rsidP="00894A31">
      <w:pPr>
        <w:jc w:val="both"/>
        <w:rPr>
          <w:rFonts w:ascii="Times New Roman" w:hAnsi="Times New Roman" w:cs="Times New Roman"/>
          <w:sz w:val="24"/>
          <w:szCs w:val="24"/>
        </w:rPr>
      </w:pPr>
      <w:r w:rsidRPr="006E7A25">
        <w:rPr>
          <w:rFonts w:ascii="Times New Roman" w:hAnsi="Times New Roman" w:cs="Times New Roman"/>
          <w:sz w:val="24"/>
          <w:szCs w:val="24"/>
        </w:rPr>
        <w:t>If DL_BEAMWEIGHTS_EN</w:t>
      </w:r>
      <w:r w:rsidR="00B0629E">
        <w:rPr>
          <w:rFonts w:ascii="Times New Roman" w:hAnsi="Times New Roman" w:cs="Times New Roman"/>
          <w:sz w:val="24"/>
          <w:szCs w:val="24"/>
        </w:rPr>
        <w:t>(23</w:t>
      </w:r>
      <w:r w:rsidR="00B0629E" w:rsidRPr="00B0629E">
        <w:rPr>
          <w:rFonts w:ascii="Times New Roman" w:hAnsi="Times New Roman" w:cs="Times New Roman"/>
          <w:sz w:val="24"/>
          <w:szCs w:val="24"/>
          <w:vertAlign w:val="superscript"/>
        </w:rPr>
        <w:t>rd</w:t>
      </w:r>
      <w:r w:rsidR="00B0629E">
        <w:rPr>
          <w:rFonts w:ascii="Times New Roman" w:hAnsi="Times New Roman" w:cs="Times New Roman"/>
          <w:sz w:val="24"/>
          <w:szCs w:val="24"/>
        </w:rPr>
        <w:t xml:space="preserve"> bit)</w:t>
      </w:r>
      <w:r w:rsidRPr="006E7A25">
        <w:rPr>
          <w:rFonts w:ascii="Times New Roman" w:hAnsi="Times New Roman" w:cs="Times New Roman"/>
          <w:sz w:val="24"/>
          <w:szCs w:val="24"/>
        </w:rPr>
        <w:t xml:space="preserve"> is high (1)</w:t>
      </w:r>
      <w:r w:rsidR="00B831E1" w:rsidRPr="006E7A25">
        <w:rPr>
          <w:rFonts w:ascii="Times New Roman" w:hAnsi="Times New Roman" w:cs="Times New Roman"/>
          <w:sz w:val="24"/>
          <w:szCs w:val="24"/>
        </w:rPr>
        <w:t xml:space="preserve"> then our beam weights will be written via s0_beamweights_axis interface. It includes four signal</w:t>
      </w:r>
      <w:r w:rsidR="00B0629E">
        <w:rPr>
          <w:rFonts w:ascii="Times New Roman" w:hAnsi="Times New Roman" w:cs="Times New Roman"/>
          <w:sz w:val="24"/>
          <w:szCs w:val="24"/>
        </w:rPr>
        <w:t>s</w:t>
      </w:r>
      <w:r w:rsidR="00B831E1" w:rsidRPr="006E7A25">
        <w:rPr>
          <w:rFonts w:ascii="Times New Roman" w:hAnsi="Times New Roman" w:cs="Times New Roman"/>
          <w:sz w:val="24"/>
          <w:szCs w:val="24"/>
        </w:rPr>
        <w:t xml:space="preserve"> as defined below.</w:t>
      </w:r>
    </w:p>
    <w:p w14:paraId="76E9F01F" w14:textId="1A40FF64" w:rsidR="00B831E1" w:rsidRPr="006E7A25" w:rsidRDefault="00B831E1" w:rsidP="00894A31">
      <w:pPr>
        <w:jc w:val="both"/>
        <w:rPr>
          <w:rFonts w:ascii="Times New Roman" w:hAnsi="Times New Roman" w:cs="Times New Roman"/>
          <w:sz w:val="24"/>
          <w:szCs w:val="24"/>
        </w:rPr>
      </w:pPr>
      <w:r w:rsidRPr="006E7A25">
        <w:rPr>
          <w:rFonts w:ascii="Times New Roman" w:hAnsi="Times New Roman" w:cs="Times New Roman"/>
          <w:sz w:val="24"/>
          <w:szCs w:val="24"/>
        </w:rPr>
        <w:lastRenderedPageBreak/>
        <w:t xml:space="preserve">s0_beamweights_axis_tdata : </w:t>
      </w:r>
      <w:r w:rsidR="006C5137" w:rsidRPr="006E7A25">
        <w:rPr>
          <w:rFonts w:ascii="Times New Roman" w:hAnsi="Times New Roman" w:cs="Times New Roman"/>
          <w:sz w:val="24"/>
          <w:szCs w:val="24"/>
        </w:rPr>
        <w:t xml:space="preserve">64 bit, </w:t>
      </w:r>
      <w:r w:rsidRPr="006E7A25">
        <w:rPr>
          <w:rFonts w:ascii="Times New Roman" w:hAnsi="Times New Roman" w:cs="Times New Roman"/>
          <w:sz w:val="24"/>
          <w:szCs w:val="24"/>
        </w:rPr>
        <w:t xml:space="preserve">Our weight </w:t>
      </w:r>
      <w:r w:rsidR="00C95789">
        <w:rPr>
          <w:rFonts w:ascii="Times New Roman" w:hAnsi="Times New Roman" w:cs="Times New Roman"/>
          <w:sz w:val="24"/>
          <w:szCs w:val="24"/>
        </w:rPr>
        <w:t>coefficients</w:t>
      </w:r>
      <w:r w:rsidRPr="006E7A25">
        <w:rPr>
          <w:rFonts w:ascii="Times New Roman" w:hAnsi="Times New Roman" w:cs="Times New Roman"/>
          <w:sz w:val="24"/>
          <w:szCs w:val="24"/>
        </w:rPr>
        <w:t xml:space="preserve"> are written via this signal.</w:t>
      </w:r>
    </w:p>
    <w:p w14:paraId="07ADC2E3" w14:textId="3B9B2521" w:rsidR="00B831E1" w:rsidRPr="006E7A25" w:rsidRDefault="00B831E1" w:rsidP="00894A31">
      <w:pPr>
        <w:jc w:val="both"/>
        <w:rPr>
          <w:rFonts w:ascii="Times New Roman" w:hAnsi="Times New Roman" w:cs="Times New Roman"/>
          <w:sz w:val="24"/>
          <w:szCs w:val="24"/>
        </w:rPr>
      </w:pPr>
      <w:r w:rsidRPr="006E7A25">
        <w:rPr>
          <w:rFonts w:ascii="Times New Roman" w:hAnsi="Times New Roman" w:cs="Times New Roman"/>
          <w:sz w:val="24"/>
          <w:szCs w:val="24"/>
        </w:rPr>
        <w:t>s0_beamweights_axis_tvalid :</w:t>
      </w:r>
      <w:r w:rsidR="00FA1ACB">
        <w:rPr>
          <w:rFonts w:ascii="Times New Roman" w:hAnsi="Times New Roman" w:cs="Times New Roman"/>
          <w:sz w:val="24"/>
          <w:szCs w:val="24"/>
        </w:rPr>
        <w:t xml:space="preserve"> 1 bit,</w:t>
      </w:r>
      <w:r w:rsidRPr="006E7A25">
        <w:rPr>
          <w:rFonts w:ascii="Times New Roman" w:hAnsi="Times New Roman" w:cs="Times New Roman"/>
          <w:sz w:val="24"/>
          <w:szCs w:val="24"/>
        </w:rPr>
        <w:t xml:space="preserve"> </w:t>
      </w:r>
      <w:r w:rsidR="003E6BBE" w:rsidRPr="006E7A25">
        <w:rPr>
          <w:rFonts w:ascii="Times New Roman" w:hAnsi="Times New Roman" w:cs="Times New Roman"/>
          <w:sz w:val="24"/>
          <w:szCs w:val="24"/>
        </w:rPr>
        <w:t>Should be high for valid write.</w:t>
      </w:r>
    </w:p>
    <w:p w14:paraId="301A280D" w14:textId="3A693052" w:rsidR="00B831E1" w:rsidRPr="006E7A25" w:rsidRDefault="00B831E1" w:rsidP="00894A31">
      <w:pPr>
        <w:jc w:val="both"/>
        <w:rPr>
          <w:rFonts w:ascii="Times New Roman" w:hAnsi="Times New Roman" w:cs="Times New Roman"/>
          <w:sz w:val="24"/>
          <w:szCs w:val="24"/>
        </w:rPr>
      </w:pPr>
      <w:r w:rsidRPr="006E7A25">
        <w:rPr>
          <w:rFonts w:ascii="Times New Roman" w:hAnsi="Times New Roman" w:cs="Times New Roman"/>
          <w:sz w:val="24"/>
          <w:szCs w:val="24"/>
        </w:rPr>
        <w:t xml:space="preserve">s0_beamweights_axis_tlast : </w:t>
      </w:r>
      <w:r w:rsidR="00FA1ACB">
        <w:rPr>
          <w:rFonts w:ascii="Times New Roman" w:hAnsi="Times New Roman" w:cs="Times New Roman"/>
          <w:sz w:val="24"/>
          <w:szCs w:val="24"/>
        </w:rPr>
        <w:t>1 bit,</w:t>
      </w:r>
      <w:r w:rsidR="00D66D38">
        <w:rPr>
          <w:rFonts w:ascii="Times New Roman" w:hAnsi="Times New Roman" w:cs="Times New Roman"/>
          <w:sz w:val="24"/>
          <w:szCs w:val="24"/>
        </w:rPr>
        <w:t xml:space="preserve"> </w:t>
      </w:r>
      <w:r w:rsidR="004B61A6" w:rsidRPr="006E7A25">
        <w:rPr>
          <w:rFonts w:ascii="Times New Roman" w:hAnsi="Times New Roman" w:cs="Times New Roman"/>
          <w:sz w:val="24"/>
          <w:szCs w:val="24"/>
        </w:rPr>
        <w:t xml:space="preserve">This is high when last packet is </w:t>
      </w:r>
      <w:r w:rsidR="00D57DF2" w:rsidRPr="006E7A25">
        <w:rPr>
          <w:rFonts w:ascii="Times New Roman" w:hAnsi="Times New Roman" w:cs="Times New Roman"/>
          <w:sz w:val="24"/>
          <w:szCs w:val="24"/>
        </w:rPr>
        <w:t>transmitted.</w:t>
      </w:r>
    </w:p>
    <w:p w14:paraId="0B2C32C2" w14:textId="4D82B36F" w:rsidR="00B831E1" w:rsidRDefault="00B831E1" w:rsidP="00894A31">
      <w:pPr>
        <w:jc w:val="both"/>
        <w:rPr>
          <w:rFonts w:ascii="Times New Roman" w:hAnsi="Times New Roman" w:cs="Times New Roman"/>
          <w:sz w:val="24"/>
          <w:szCs w:val="24"/>
        </w:rPr>
      </w:pPr>
      <w:r w:rsidRPr="006E7A25">
        <w:rPr>
          <w:rFonts w:ascii="Times New Roman" w:hAnsi="Times New Roman" w:cs="Times New Roman"/>
          <w:sz w:val="24"/>
          <w:szCs w:val="24"/>
        </w:rPr>
        <w:t>s0_beamweights_axis_tuser :</w:t>
      </w:r>
      <w:r w:rsidR="006C5137" w:rsidRPr="006E7A25">
        <w:rPr>
          <w:rFonts w:ascii="Times New Roman" w:hAnsi="Times New Roman" w:cs="Times New Roman"/>
          <w:sz w:val="24"/>
          <w:szCs w:val="24"/>
        </w:rPr>
        <w:t xml:space="preserve"> 4 bit , For first ,second and last packet tuser0,tuser1 and tuser2 is written high respectively. For other case its value will be 0.</w:t>
      </w:r>
    </w:p>
    <w:p w14:paraId="2A2A8CC1" w14:textId="77777777" w:rsidR="0034266F" w:rsidRPr="006E7A25" w:rsidRDefault="0034266F" w:rsidP="00894A31">
      <w:pPr>
        <w:jc w:val="both"/>
        <w:rPr>
          <w:rFonts w:ascii="Times New Roman" w:hAnsi="Times New Roman" w:cs="Times New Roman"/>
          <w:sz w:val="24"/>
          <w:szCs w:val="24"/>
        </w:rPr>
      </w:pPr>
    </w:p>
    <w:p w14:paraId="2E35ED22" w14:textId="77777777" w:rsidR="00002A14" w:rsidRDefault="00B831E1" w:rsidP="00894A31">
      <w:pPr>
        <w:jc w:val="both"/>
        <w:rPr>
          <w:rFonts w:ascii="Times New Roman" w:hAnsi="Times New Roman" w:cs="Times New Roman"/>
          <w:sz w:val="24"/>
          <w:szCs w:val="24"/>
        </w:rPr>
      </w:pPr>
      <w:r w:rsidRPr="006E7A25">
        <w:rPr>
          <w:rFonts w:ascii="Times New Roman" w:hAnsi="Times New Roman" w:cs="Times New Roman"/>
          <w:sz w:val="24"/>
          <w:szCs w:val="24"/>
        </w:rPr>
        <w:t xml:space="preserve">As per the reference code </w:t>
      </w:r>
      <w:r w:rsidR="00C93906">
        <w:rPr>
          <w:rFonts w:ascii="Times New Roman" w:hAnsi="Times New Roman" w:cs="Times New Roman"/>
          <w:sz w:val="24"/>
          <w:szCs w:val="24"/>
        </w:rPr>
        <w:t>some</w:t>
      </w:r>
      <w:r w:rsidRPr="006E7A25">
        <w:rPr>
          <w:rFonts w:ascii="Times New Roman" w:hAnsi="Times New Roman" w:cs="Times New Roman"/>
          <w:sz w:val="24"/>
          <w:szCs w:val="24"/>
        </w:rPr>
        <w:t xml:space="preserve"> information is extracted to drive beam weights</w:t>
      </w:r>
      <w:r w:rsidR="00C93906">
        <w:rPr>
          <w:rFonts w:ascii="Times New Roman" w:hAnsi="Times New Roman" w:cs="Times New Roman"/>
          <w:sz w:val="24"/>
          <w:szCs w:val="24"/>
        </w:rPr>
        <w:t>.</w:t>
      </w:r>
      <w:r w:rsidR="001612A4" w:rsidRPr="001612A4">
        <w:rPr>
          <w:rFonts w:ascii="Times New Roman" w:hAnsi="Times New Roman" w:cs="Times New Roman"/>
          <w:sz w:val="24"/>
          <w:szCs w:val="24"/>
        </w:rPr>
        <w:t xml:space="preserve"> </w:t>
      </w:r>
      <w:r w:rsidR="001612A4" w:rsidRPr="006E7A25">
        <w:rPr>
          <w:rFonts w:ascii="Times New Roman" w:hAnsi="Times New Roman" w:cs="Times New Roman"/>
          <w:sz w:val="24"/>
          <w:szCs w:val="24"/>
        </w:rPr>
        <w:t>slot_i, symb_i, beam_cache_weight_matr[bid_i][ap_i] data is assigned to send dl_beamweights.</w:t>
      </w:r>
      <w:r w:rsidR="001612A4">
        <w:rPr>
          <w:rFonts w:ascii="Times New Roman" w:hAnsi="Times New Roman" w:cs="Times New Roman"/>
          <w:sz w:val="24"/>
          <w:szCs w:val="24"/>
        </w:rPr>
        <w:t xml:space="preserve"> </w:t>
      </w:r>
      <w:r w:rsidR="00CC4057" w:rsidRPr="006E7A25">
        <w:rPr>
          <w:rFonts w:ascii="Times New Roman" w:hAnsi="Times New Roman" w:cs="Times New Roman"/>
          <w:sz w:val="24"/>
          <w:szCs w:val="24"/>
        </w:rPr>
        <w:t xml:space="preserve">In this </w:t>
      </w:r>
      <w:r w:rsidRPr="006E7A25">
        <w:rPr>
          <w:rFonts w:ascii="Times New Roman" w:hAnsi="Times New Roman" w:cs="Times New Roman"/>
          <w:sz w:val="24"/>
          <w:szCs w:val="24"/>
        </w:rPr>
        <w:t>interface</w:t>
      </w:r>
      <w:r w:rsidR="00CC4057" w:rsidRPr="006E7A25">
        <w:rPr>
          <w:rFonts w:ascii="Times New Roman" w:hAnsi="Times New Roman" w:cs="Times New Roman"/>
          <w:sz w:val="24"/>
          <w:szCs w:val="24"/>
        </w:rPr>
        <w:t xml:space="preserve">, beam_id_num_list is default generated based on beam cache size. two_byte_compr_en is 0, so else loop starts execution. </w:t>
      </w:r>
    </w:p>
    <w:p w14:paraId="110DBF1E" w14:textId="6ABEA111" w:rsidR="00CC4057" w:rsidRPr="006E7A25" w:rsidRDefault="00CC4057" w:rsidP="00894A31">
      <w:pPr>
        <w:ind w:left="-3" w:firstLine="363"/>
        <w:jc w:val="both"/>
        <w:rPr>
          <w:rFonts w:ascii="Times New Roman" w:hAnsi="Times New Roman" w:cs="Times New Roman"/>
          <w:sz w:val="24"/>
          <w:szCs w:val="24"/>
        </w:rPr>
      </w:pPr>
      <w:r w:rsidRPr="006E7A25">
        <w:rPr>
          <w:rFonts w:ascii="Times New Roman" w:hAnsi="Times New Roman" w:cs="Times New Roman"/>
          <w:sz w:val="24"/>
          <w:szCs w:val="24"/>
        </w:rPr>
        <w:t>If word_i = 0, beamweights_tdata 64 bit bus starts with initial values of start prbc, num symbol, SubFrameId, SlotId, StartSymbolId, StreamType,</w:t>
      </w:r>
      <w:r w:rsidR="00033303" w:rsidRPr="006E7A25">
        <w:rPr>
          <w:rFonts w:ascii="Times New Roman" w:hAnsi="Times New Roman" w:cs="Times New Roman"/>
          <w:sz w:val="24"/>
          <w:szCs w:val="24"/>
        </w:rPr>
        <w:t xml:space="preserve"> </w:t>
      </w:r>
      <w:r w:rsidRPr="006E7A25">
        <w:rPr>
          <w:rFonts w:ascii="Times New Roman" w:hAnsi="Times New Roman" w:cs="Times New Roman"/>
          <w:sz w:val="24"/>
          <w:szCs w:val="24"/>
        </w:rPr>
        <w:t>numprbc, cc_id. If word_i = 1, beamweights_tdata is loaded with beam_id_val &amp; beam_cache_weight_matr data from tb. If word_i starts incrementing its value, half of the beamweights_tdata filled from tb beam_cache_weight_matr.The beamweights_tdata is connected to s0_beamweights_axis_tdata of DUT (beamer ip)</w:t>
      </w:r>
      <w:r w:rsidR="00513D62" w:rsidRPr="006E7A25">
        <w:rPr>
          <w:rFonts w:ascii="Times New Roman" w:hAnsi="Times New Roman" w:cs="Times New Roman"/>
          <w:sz w:val="24"/>
          <w:szCs w:val="24"/>
        </w:rPr>
        <w:t>.</w:t>
      </w:r>
    </w:p>
    <w:p w14:paraId="315C8380" w14:textId="01DB9642" w:rsidR="007809B5" w:rsidRPr="006E7A25" w:rsidRDefault="00002A14" w:rsidP="00894A31">
      <w:pPr>
        <w:ind w:left="-3" w:firstLine="363"/>
        <w:jc w:val="both"/>
        <w:rPr>
          <w:rFonts w:ascii="Times New Roman" w:hAnsi="Times New Roman" w:cs="Times New Roman"/>
          <w:sz w:val="24"/>
          <w:szCs w:val="24"/>
        </w:rPr>
      </w:pPr>
      <w:r>
        <w:rPr>
          <w:rFonts w:ascii="Times New Roman" w:hAnsi="Times New Roman" w:cs="Times New Roman"/>
          <w:color w:val="242424"/>
          <w:sz w:val="24"/>
          <w:szCs w:val="24"/>
          <w:shd w:val="clear" w:color="auto" w:fill="FFFFFF"/>
        </w:rPr>
        <w:t>I</w:t>
      </w:r>
      <w:r w:rsidR="00513D62" w:rsidRPr="006E7A25">
        <w:rPr>
          <w:rFonts w:ascii="Times New Roman" w:hAnsi="Times New Roman" w:cs="Times New Roman"/>
          <w:color w:val="242424"/>
          <w:sz w:val="24"/>
          <w:szCs w:val="24"/>
          <w:shd w:val="clear" w:color="auto" w:fill="FFFFFF"/>
        </w:rPr>
        <w:t xml:space="preserve">f TEST_DL_BEAMWEIGHTS_EN is 1, then the beam weights data is connected to real time beam weight data bus signal through s0_beamweights_bus, otherwise it won't be connected if it is disabled. </w:t>
      </w:r>
      <w:r w:rsidR="00B831E1" w:rsidRPr="006E7A25">
        <w:rPr>
          <w:rFonts w:ascii="Times New Roman" w:hAnsi="Times New Roman" w:cs="Times New Roman"/>
          <w:color w:val="242424"/>
          <w:sz w:val="24"/>
          <w:szCs w:val="24"/>
          <w:shd w:val="clear" w:color="auto" w:fill="FFFFFF"/>
        </w:rPr>
        <w:t>In the disabled case it will be connected to register map bus data.</w:t>
      </w:r>
    </w:p>
    <w:sectPr w:rsidR="007809B5" w:rsidRPr="006E7A25">
      <w:headerReference w:type="default" r:id="rId97"/>
      <w:footerReference w:type="default" r:id="rId9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14A3F" w14:textId="77777777" w:rsidR="00D347D7" w:rsidRDefault="00D347D7" w:rsidP="00A21583">
      <w:pPr>
        <w:spacing w:after="0" w:line="240" w:lineRule="auto"/>
      </w:pPr>
      <w:r>
        <w:separator/>
      </w:r>
    </w:p>
  </w:endnote>
  <w:endnote w:type="continuationSeparator" w:id="0">
    <w:p w14:paraId="7AC73E4F" w14:textId="77777777" w:rsidR="00D347D7" w:rsidRDefault="00D347D7" w:rsidP="00A215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1585263"/>
      <w:docPartObj>
        <w:docPartGallery w:val="Page Numbers (Bottom of Page)"/>
        <w:docPartUnique/>
      </w:docPartObj>
    </w:sdtPr>
    <w:sdtEndPr>
      <w:rPr>
        <w:noProof/>
      </w:rPr>
    </w:sdtEndPr>
    <w:sdtContent>
      <w:p w14:paraId="5FD6D8D7" w14:textId="34B8C6FC" w:rsidR="00A21583" w:rsidRDefault="00A2158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88F06B2" w14:textId="000D03FE" w:rsidR="00A21583" w:rsidRPr="00A21583" w:rsidRDefault="00A21583" w:rsidP="00A21583">
    <w:pPr>
      <w:pStyle w:val="Footer"/>
      <w:rPr>
        <w:rStyle w:val="SubtleReference"/>
        <w:b/>
        <w:bCs/>
      </w:rPr>
    </w:pPr>
    <w:r w:rsidRPr="00A21583">
      <w:rPr>
        <w:rStyle w:val="SubtleReference"/>
        <w:b/>
        <w:bCs/>
      </w:rPr>
      <w:t>Capgemini 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1C80B" w14:textId="77777777" w:rsidR="00D347D7" w:rsidRDefault="00D347D7" w:rsidP="00A21583">
      <w:pPr>
        <w:spacing w:after="0" w:line="240" w:lineRule="auto"/>
      </w:pPr>
      <w:r>
        <w:separator/>
      </w:r>
    </w:p>
  </w:footnote>
  <w:footnote w:type="continuationSeparator" w:id="0">
    <w:p w14:paraId="5D4D3E10" w14:textId="77777777" w:rsidR="00D347D7" w:rsidRDefault="00D347D7" w:rsidP="00A215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5A13D" w14:textId="59A09288" w:rsidR="00A21583" w:rsidRDefault="00A21583">
    <w:pPr>
      <w:pStyle w:val="Header"/>
    </w:pPr>
    <w:r>
      <w:rPr>
        <w:noProof/>
      </w:rPr>
      <w:drawing>
        <wp:inline distT="0" distB="0" distL="0" distR="0" wp14:anchorId="50BC4F9F" wp14:editId="63475536">
          <wp:extent cx="2468880" cy="373380"/>
          <wp:effectExtent l="0" t="0" r="762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68880" cy="37338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0B3A"/>
    <w:multiLevelType w:val="hybridMultilevel"/>
    <w:tmpl w:val="D37A6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CF4494"/>
    <w:multiLevelType w:val="hybridMultilevel"/>
    <w:tmpl w:val="837826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21A55B6"/>
    <w:multiLevelType w:val="hybridMultilevel"/>
    <w:tmpl w:val="C31EE7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5B240D"/>
    <w:multiLevelType w:val="hybridMultilevel"/>
    <w:tmpl w:val="D72C6C8C"/>
    <w:lvl w:ilvl="0" w:tplc="4009000F">
      <w:start w:val="1"/>
      <w:numFmt w:val="decimal"/>
      <w:lvlText w:val="%1."/>
      <w:lvlJc w:val="left"/>
      <w:pPr>
        <w:ind w:left="720" w:hanging="360"/>
      </w:pPr>
      <w:rPr>
        <w:rFonts w:hint="default"/>
        <w:b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645275F"/>
    <w:multiLevelType w:val="hybridMultilevel"/>
    <w:tmpl w:val="1ADA99DC"/>
    <w:lvl w:ilvl="0" w:tplc="AC585DD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68376C1"/>
    <w:multiLevelType w:val="hybridMultilevel"/>
    <w:tmpl w:val="187466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83E681F"/>
    <w:multiLevelType w:val="multilevel"/>
    <w:tmpl w:val="720807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9CB69AD"/>
    <w:multiLevelType w:val="multilevel"/>
    <w:tmpl w:val="34420EB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76E09F8"/>
    <w:multiLevelType w:val="hybridMultilevel"/>
    <w:tmpl w:val="E07A2BB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20AD4A62"/>
    <w:multiLevelType w:val="multilevel"/>
    <w:tmpl w:val="AF24A88E"/>
    <w:lvl w:ilvl="0">
      <w:start w:val="1"/>
      <w:numFmt w:val="decimal"/>
      <w:lvlText w:val="%1.0."/>
      <w:lvlJc w:val="left"/>
      <w:pPr>
        <w:ind w:left="720" w:hanging="720"/>
      </w:pPr>
      <w:rPr>
        <w:rFonts w:hint="default"/>
        <w:b w:val="0"/>
        <w:color w:val="auto"/>
      </w:rPr>
    </w:lvl>
    <w:lvl w:ilvl="1">
      <w:start w:val="1"/>
      <w:numFmt w:val="decimal"/>
      <w:lvlText w:val="%1.%2."/>
      <w:lvlJc w:val="left"/>
      <w:pPr>
        <w:ind w:left="1440" w:hanging="720"/>
      </w:pPr>
      <w:rPr>
        <w:rFonts w:hint="default"/>
        <w:b w:val="0"/>
        <w:color w:val="auto"/>
      </w:rPr>
    </w:lvl>
    <w:lvl w:ilvl="2">
      <w:start w:val="1"/>
      <w:numFmt w:val="decimal"/>
      <w:lvlText w:val="%1.%2.%3."/>
      <w:lvlJc w:val="left"/>
      <w:pPr>
        <w:ind w:left="2160" w:hanging="720"/>
      </w:pPr>
      <w:rPr>
        <w:rFonts w:hint="default"/>
        <w:b w:val="0"/>
        <w:color w:val="auto"/>
      </w:rPr>
    </w:lvl>
    <w:lvl w:ilvl="3">
      <w:start w:val="1"/>
      <w:numFmt w:val="decimal"/>
      <w:lvlText w:val="%1.%2.%3.%4."/>
      <w:lvlJc w:val="left"/>
      <w:pPr>
        <w:ind w:left="3240" w:hanging="1080"/>
      </w:pPr>
      <w:rPr>
        <w:rFonts w:hint="default"/>
        <w:b w:val="0"/>
        <w:color w:val="auto"/>
      </w:rPr>
    </w:lvl>
    <w:lvl w:ilvl="4">
      <w:start w:val="1"/>
      <w:numFmt w:val="decimal"/>
      <w:lvlText w:val="%1.%2.%3.%4.%5."/>
      <w:lvlJc w:val="left"/>
      <w:pPr>
        <w:ind w:left="3960" w:hanging="1080"/>
      </w:pPr>
      <w:rPr>
        <w:rFonts w:hint="default"/>
        <w:b w:val="0"/>
        <w:color w:val="auto"/>
      </w:rPr>
    </w:lvl>
    <w:lvl w:ilvl="5">
      <w:start w:val="1"/>
      <w:numFmt w:val="decimal"/>
      <w:lvlText w:val="%1.%2.%3.%4.%5.%6."/>
      <w:lvlJc w:val="left"/>
      <w:pPr>
        <w:ind w:left="5040" w:hanging="1440"/>
      </w:pPr>
      <w:rPr>
        <w:rFonts w:hint="default"/>
        <w:b w:val="0"/>
        <w:color w:val="auto"/>
      </w:rPr>
    </w:lvl>
    <w:lvl w:ilvl="6">
      <w:start w:val="1"/>
      <w:numFmt w:val="decimal"/>
      <w:lvlText w:val="%1.%2.%3.%4.%5.%6.%7."/>
      <w:lvlJc w:val="left"/>
      <w:pPr>
        <w:ind w:left="6120" w:hanging="1800"/>
      </w:pPr>
      <w:rPr>
        <w:rFonts w:hint="default"/>
        <w:b w:val="0"/>
        <w:color w:val="auto"/>
      </w:rPr>
    </w:lvl>
    <w:lvl w:ilvl="7">
      <w:start w:val="1"/>
      <w:numFmt w:val="decimal"/>
      <w:lvlText w:val="%1.%2.%3.%4.%5.%6.%7.%8."/>
      <w:lvlJc w:val="left"/>
      <w:pPr>
        <w:ind w:left="6840" w:hanging="1800"/>
      </w:pPr>
      <w:rPr>
        <w:rFonts w:hint="default"/>
        <w:b w:val="0"/>
        <w:color w:val="auto"/>
      </w:rPr>
    </w:lvl>
    <w:lvl w:ilvl="8">
      <w:start w:val="1"/>
      <w:numFmt w:val="decimal"/>
      <w:lvlText w:val="%1.%2.%3.%4.%5.%6.%7.%8.%9."/>
      <w:lvlJc w:val="left"/>
      <w:pPr>
        <w:ind w:left="7920" w:hanging="2160"/>
      </w:pPr>
      <w:rPr>
        <w:rFonts w:hint="default"/>
        <w:b w:val="0"/>
        <w:color w:val="auto"/>
      </w:rPr>
    </w:lvl>
  </w:abstractNum>
  <w:abstractNum w:abstractNumId="10" w15:restartNumberingAfterBreak="0">
    <w:nsid w:val="25D33C16"/>
    <w:multiLevelType w:val="hybridMultilevel"/>
    <w:tmpl w:val="B2A60058"/>
    <w:lvl w:ilvl="0" w:tplc="7CF0A89A">
      <w:start w:val="1"/>
      <w:numFmt w:val="decimal"/>
      <w:lvlText w:val="%1"/>
      <w:lvlJc w:val="left"/>
      <w:pPr>
        <w:ind w:left="720" w:hanging="360"/>
      </w:pPr>
      <w:rPr>
        <w:rFonts w:hint="default"/>
        <w:b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00579A0"/>
    <w:multiLevelType w:val="hybridMultilevel"/>
    <w:tmpl w:val="7AF0D6D4"/>
    <w:lvl w:ilvl="0" w:tplc="171254A8">
      <w:start w:val="1"/>
      <w:numFmt w:val="bullet"/>
      <w:lvlText w:val="•"/>
      <w:lvlJc w:val="left"/>
      <w:pPr>
        <w:tabs>
          <w:tab w:val="num" w:pos="720"/>
        </w:tabs>
        <w:ind w:left="720" w:hanging="360"/>
      </w:pPr>
      <w:rPr>
        <w:rFonts w:ascii="Arial" w:hAnsi="Arial" w:hint="default"/>
      </w:rPr>
    </w:lvl>
    <w:lvl w:ilvl="1" w:tplc="1040C168" w:tentative="1">
      <w:start w:val="1"/>
      <w:numFmt w:val="bullet"/>
      <w:lvlText w:val="•"/>
      <w:lvlJc w:val="left"/>
      <w:pPr>
        <w:tabs>
          <w:tab w:val="num" w:pos="1440"/>
        </w:tabs>
        <w:ind w:left="1440" w:hanging="360"/>
      </w:pPr>
      <w:rPr>
        <w:rFonts w:ascii="Arial" w:hAnsi="Arial" w:hint="default"/>
      </w:rPr>
    </w:lvl>
    <w:lvl w:ilvl="2" w:tplc="5CFA7B56" w:tentative="1">
      <w:start w:val="1"/>
      <w:numFmt w:val="bullet"/>
      <w:lvlText w:val="•"/>
      <w:lvlJc w:val="left"/>
      <w:pPr>
        <w:tabs>
          <w:tab w:val="num" w:pos="2160"/>
        </w:tabs>
        <w:ind w:left="2160" w:hanging="360"/>
      </w:pPr>
      <w:rPr>
        <w:rFonts w:ascii="Arial" w:hAnsi="Arial" w:hint="default"/>
      </w:rPr>
    </w:lvl>
    <w:lvl w:ilvl="3" w:tplc="ED6E5E02" w:tentative="1">
      <w:start w:val="1"/>
      <w:numFmt w:val="bullet"/>
      <w:lvlText w:val="•"/>
      <w:lvlJc w:val="left"/>
      <w:pPr>
        <w:tabs>
          <w:tab w:val="num" w:pos="2880"/>
        </w:tabs>
        <w:ind w:left="2880" w:hanging="360"/>
      </w:pPr>
      <w:rPr>
        <w:rFonts w:ascii="Arial" w:hAnsi="Arial" w:hint="default"/>
      </w:rPr>
    </w:lvl>
    <w:lvl w:ilvl="4" w:tplc="FFB2055A" w:tentative="1">
      <w:start w:val="1"/>
      <w:numFmt w:val="bullet"/>
      <w:lvlText w:val="•"/>
      <w:lvlJc w:val="left"/>
      <w:pPr>
        <w:tabs>
          <w:tab w:val="num" w:pos="3600"/>
        </w:tabs>
        <w:ind w:left="3600" w:hanging="360"/>
      </w:pPr>
      <w:rPr>
        <w:rFonts w:ascii="Arial" w:hAnsi="Arial" w:hint="default"/>
      </w:rPr>
    </w:lvl>
    <w:lvl w:ilvl="5" w:tplc="8F5C6574" w:tentative="1">
      <w:start w:val="1"/>
      <w:numFmt w:val="bullet"/>
      <w:lvlText w:val="•"/>
      <w:lvlJc w:val="left"/>
      <w:pPr>
        <w:tabs>
          <w:tab w:val="num" w:pos="4320"/>
        </w:tabs>
        <w:ind w:left="4320" w:hanging="360"/>
      </w:pPr>
      <w:rPr>
        <w:rFonts w:ascii="Arial" w:hAnsi="Arial" w:hint="default"/>
      </w:rPr>
    </w:lvl>
    <w:lvl w:ilvl="6" w:tplc="9A203816" w:tentative="1">
      <w:start w:val="1"/>
      <w:numFmt w:val="bullet"/>
      <w:lvlText w:val="•"/>
      <w:lvlJc w:val="left"/>
      <w:pPr>
        <w:tabs>
          <w:tab w:val="num" w:pos="5040"/>
        </w:tabs>
        <w:ind w:left="5040" w:hanging="360"/>
      </w:pPr>
      <w:rPr>
        <w:rFonts w:ascii="Arial" w:hAnsi="Arial" w:hint="default"/>
      </w:rPr>
    </w:lvl>
    <w:lvl w:ilvl="7" w:tplc="115EBF16" w:tentative="1">
      <w:start w:val="1"/>
      <w:numFmt w:val="bullet"/>
      <w:lvlText w:val="•"/>
      <w:lvlJc w:val="left"/>
      <w:pPr>
        <w:tabs>
          <w:tab w:val="num" w:pos="5760"/>
        </w:tabs>
        <w:ind w:left="5760" w:hanging="360"/>
      </w:pPr>
      <w:rPr>
        <w:rFonts w:ascii="Arial" w:hAnsi="Arial" w:hint="default"/>
      </w:rPr>
    </w:lvl>
    <w:lvl w:ilvl="8" w:tplc="44FCD69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3F9D2CF5"/>
    <w:multiLevelType w:val="hybridMultilevel"/>
    <w:tmpl w:val="68667C60"/>
    <w:lvl w:ilvl="0" w:tplc="D48EF8AC">
      <w:start w:val="9"/>
      <w:numFmt w:val="bullet"/>
      <w:lvlText w:val="-"/>
      <w:lvlJc w:val="left"/>
      <w:pPr>
        <w:ind w:left="720" w:hanging="360"/>
      </w:pPr>
      <w:rPr>
        <w:rFonts w:ascii="Arial" w:eastAsiaTheme="minorHAnsi" w:hAnsi="Arial" w:cs="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D4C1503"/>
    <w:multiLevelType w:val="hybridMultilevel"/>
    <w:tmpl w:val="87D0CA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EF728BC"/>
    <w:multiLevelType w:val="hybridMultilevel"/>
    <w:tmpl w:val="B0E4BA7A"/>
    <w:lvl w:ilvl="0" w:tplc="40090011">
      <w:start w:val="1"/>
      <w:numFmt w:val="decimal"/>
      <w:lvlText w:val="%1)"/>
      <w:lvlJc w:val="left"/>
      <w:pPr>
        <w:ind w:left="720" w:hanging="360"/>
      </w:pPr>
      <w:rPr>
        <w:rFonts w:hint="default"/>
        <w:b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19809F7"/>
    <w:multiLevelType w:val="hybridMultilevel"/>
    <w:tmpl w:val="839671C8"/>
    <w:lvl w:ilvl="0" w:tplc="4009000F">
      <w:start w:val="1"/>
      <w:numFmt w:val="decimal"/>
      <w:lvlText w:val="%1."/>
      <w:lvlJc w:val="left"/>
      <w:pPr>
        <w:ind w:left="720" w:hanging="360"/>
      </w:pPr>
      <w:rPr>
        <w:rFonts w:hint="default"/>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93214A1"/>
    <w:multiLevelType w:val="hybridMultilevel"/>
    <w:tmpl w:val="DB80517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B42391E"/>
    <w:multiLevelType w:val="hybridMultilevel"/>
    <w:tmpl w:val="DC6EFD9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ED27957"/>
    <w:multiLevelType w:val="hybridMultilevel"/>
    <w:tmpl w:val="8D7C3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5C055C5"/>
    <w:multiLevelType w:val="hybridMultilevel"/>
    <w:tmpl w:val="E424EAF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A580029"/>
    <w:multiLevelType w:val="hybridMultilevel"/>
    <w:tmpl w:val="CE32FA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CBC3050"/>
    <w:multiLevelType w:val="hybridMultilevel"/>
    <w:tmpl w:val="D6FC2F78"/>
    <w:lvl w:ilvl="0" w:tplc="8494BE58">
      <w:start w:val="1"/>
      <w:numFmt w:val="decimal"/>
      <w:lvlText w:val="%1."/>
      <w:lvlJc w:val="left"/>
      <w:pPr>
        <w:ind w:left="360" w:hanging="360"/>
      </w:pPr>
      <w:rPr>
        <w:rFonts w:ascii="Times New Roman" w:eastAsiaTheme="minorHAnsi" w:hAnsi="Times New Roman" w:cs="Times New Roman"/>
        <w:sz w:val="28"/>
        <w:szCs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F851419"/>
    <w:multiLevelType w:val="multilevel"/>
    <w:tmpl w:val="34420EB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73EA392E"/>
    <w:multiLevelType w:val="hybridMultilevel"/>
    <w:tmpl w:val="5A8651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74774D29"/>
    <w:multiLevelType w:val="hybridMultilevel"/>
    <w:tmpl w:val="D9C4D840"/>
    <w:lvl w:ilvl="0" w:tplc="CFE07C22">
      <w:start w:val="1"/>
      <w:numFmt w:val="bullet"/>
      <w:lvlText w:val="•"/>
      <w:lvlJc w:val="left"/>
      <w:pPr>
        <w:tabs>
          <w:tab w:val="num" w:pos="720"/>
        </w:tabs>
        <w:ind w:left="720" w:hanging="360"/>
      </w:pPr>
      <w:rPr>
        <w:rFonts w:ascii="Arial" w:hAnsi="Arial" w:hint="default"/>
      </w:rPr>
    </w:lvl>
    <w:lvl w:ilvl="1" w:tplc="ACCCC230" w:tentative="1">
      <w:start w:val="1"/>
      <w:numFmt w:val="bullet"/>
      <w:lvlText w:val="•"/>
      <w:lvlJc w:val="left"/>
      <w:pPr>
        <w:tabs>
          <w:tab w:val="num" w:pos="1440"/>
        </w:tabs>
        <w:ind w:left="1440" w:hanging="360"/>
      </w:pPr>
      <w:rPr>
        <w:rFonts w:ascii="Arial" w:hAnsi="Arial" w:hint="default"/>
      </w:rPr>
    </w:lvl>
    <w:lvl w:ilvl="2" w:tplc="279AA404" w:tentative="1">
      <w:start w:val="1"/>
      <w:numFmt w:val="bullet"/>
      <w:lvlText w:val="•"/>
      <w:lvlJc w:val="left"/>
      <w:pPr>
        <w:tabs>
          <w:tab w:val="num" w:pos="2160"/>
        </w:tabs>
        <w:ind w:left="2160" w:hanging="360"/>
      </w:pPr>
      <w:rPr>
        <w:rFonts w:ascii="Arial" w:hAnsi="Arial" w:hint="default"/>
      </w:rPr>
    </w:lvl>
    <w:lvl w:ilvl="3" w:tplc="99A82EC0" w:tentative="1">
      <w:start w:val="1"/>
      <w:numFmt w:val="bullet"/>
      <w:lvlText w:val="•"/>
      <w:lvlJc w:val="left"/>
      <w:pPr>
        <w:tabs>
          <w:tab w:val="num" w:pos="2880"/>
        </w:tabs>
        <w:ind w:left="2880" w:hanging="360"/>
      </w:pPr>
      <w:rPr>
        <w:rFonts w:ascii="Arial" w:hAnsi="Arial" w:hint="default"/>
      </w:rPr>
    </w:lvl>
    <w:lvl w:ilvl="4" w:tplc="D790385C" w:tentative="1">
      <w:start w:val="1"/>
      <w:numFmt w:val="bullet"/>
      <w:lvlText w:val="•"/>
      <w:lvlJc w:val="left"/>
      <w:pPr>
        <w:tabs>
          <w:tab w:val="num" w:pos="3600"/>
        </w:tabs>
        <w:ind w:left="3600" w:hanging="360"/>
      </w:pPr>
      <w:rPr>
        <w:rFonts w:ascii="Arial" w:hAnsi="Arial" w:hint="default"/>
      </w:rPr>
    </w:lvl>
    <w:lvl w:ilvl="5" w:tplc="907C6338" w:tentative="1">
      <w:start w:val="1"/>
      <w:numFmt w:val="bullet"/>
      <w:lvlText w:val="•"/>
      <w:lvlJc w:val="left"/>
      <w:pPr>
        <w:tabs>
          <w:tab w:val="num" w:pos="4320"/>
        </w:tabs>
        <w:ind w:left="4320" w:hanging="360"/>
      </w:pPr>
      <w:rPr>
        <w:rFonts w:ascii="Arial" w:hAnsi="Arial" w:hint="default"/>
      </w:rPr>
    </w:lvl>
    <w:lvl w:ilvl="6" w:tplc="CBB8043C" w:tentative="1">
      <w:start w:val="1"/>
      <w:numFmt w:val="bullet"/>
      <w:lvlText w:val="•"/>
      <w:lvlJc w:val="left"/>
      <w:pPr>
        <w:tabs>
          <w:tab w:val="num" w:pos="5040"/>
        </w:tabs>
        <w:ind w:left="5040" w:hanging="360"/>
      </w:pPr>
      <w:rPr>
        <w:rFonts w:ascii="Arial" w:hAnsi="Arial" w:hint="default"/>
      </w:rPr>
    </w:lvl>
    <w:lvl w:ilvl="7" w:tplc="C41C0EDC" w:tentative="1">
      <w:start w:val="1"/>
      <w:numFmt w:val="bullet"/>
      <w:lvlText w:val="•"/>
      <w:lvlJc w:val="left"/>
      <w:pPr>
        <w:tabs>
          <w:tab w:val="num" w:pos="5760"/>
        </w:tabs>
        <w:ind w:left="5760" w:hanging="360"/>
      </w:pPr>
      <w:rPr>
        <w:rFonts w:ascii="Arial" w:hAnsi="Arial" w:hint="default"/>
      </w:rPr>
    </w:lvl>
    <w:lvl w:ilvl="8" w:tplc="8E22303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75627C88"/>
    <w:multiLevelType w:val="hybridMultilevel"/>
    <w:tmpl w:val="2DC401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B3333E9"/>
    <w:multiLevelType w:val="hybridMultilevel"/>
    <w:tmpl w:val="D730FEBA"/>
    <w:lvl w:ilvl="0" w:tplc="4009000F">
      <w:start w:val="1"/>
      <w:numFmt w:val="decimal"/>
      <w:lvlText w:val="%1."/>
      <w:lvlJc w:val="left"/>
      <w:pPr>
        <w:ind w:left="720" w:hanging="360"/>
      </w:pPr>
      <w:rPr>
        <w:rFonts w:hint="default"/>
        <w:b w:val="0"/>
        <w:color w:val="auto"/>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3"/>
  </w:num>
  <w:num w:numId="2">
    <w:abstractNumId w:val="7"/>
  </w:num>
  <w:num w:numId="3">
    <w:abstractNumId w:val="16"/>
  </w:num>
  <w:num w:numId="4">
    <w:abstractNumId w:val="4"/>
  </w:num>
  <w:num w:numId="5">
    <w:abstractNumId w:val="14"/>
  </w:num>
  <w:num w:numId="6">
    <w:abstractNumId w:val="10"/>
  </w:num>
  <w:num w:numId="7">
    <w:abstractNumId w:val="1"/>
  </w:num>
  <w:num w:numId="8">
    <w:abstractNumId w:val="19"/>
  </w:num>
  <w:num w:numId="9">
    <w:abstractNumId w:val="25"/>
  </w:num>
  <w:num w:numId="10">
    <w:abstractNumId w:val="24"/>
  </w:num>
  <w:num w:numId="11">
    <w:abstractNumId w:val="11"/>
  </w:num>
  <w:num w:numId="12">
    <w:abstractNumId w:val="21"/>
  </w:num>
  <w:num w:numId="13">
    <w:abstractNumId w:val="0"/>
  </w:num>
  <w:num w:numId="14">
    <w:abstractNumId w:val="5"/>
  </w:num>
  <w:num w:numId="15">
    <w:abstractNumId w:val="3"/>
  </w:num>
  <w:num w:numId="16">
    <w:abstractNumId w:val="8"/>
  </w:num>
  <w:num w:numId="17">
    <w:abstractNumId w:val="15"/>
  </w:num>
  <w:num w:numId="18">
    <w:abstractNumId w:val="2"/>
  </w:num>
  <w:num w:numId="19">
    <w:abstractNumId w:val="17"/>
  </w:num>
  <w:num w:numId="20">
    <w:abstractNumId w:val="26"/>
  </w:num>
  <w:num w:numId="21">
    <w:abstractNumId w:val="9"/>
  </w:num>
  <w:num w:numId="22">
    <w:abstractNumId w:val="18"/>
  </w:num>
  <w:num w:numId="23">
    <w:abstractNumId w:val="6"/>
  </w:num>
  <w:num w:numId="24">
    <w:abstractNumId w:val="23"/>
  </w:num>
  <w:num w:numId="25">
    <w:abstractNumId w:val="12"/>
  </w:num>
  <w:num w:numId="26">
    <w:abstractNumId w:val="22"/>
  </w:num>
  <w:num w:numId="27">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amachandran, Devi">
    <w15:presenceInfo w15:providerId="AD" w15:userId="S::devi2.ramachandran@capgemini.com::84af477a-a7f7-4cc9-a66f-4dcba273d0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74A4"/>
    <w:rsid w:val="00000E81"/>
    <w:rsid w:val="00002A14"/>
    <w:rsid w:val="0001660A"/>
    <w:rsid w:val="00021FF5"/>
    <w:rsid w:val="0002562A"/>
    <w:rsid w:val="0003051C"/>
    <w:rsid w:val="000328DA"/>
    <w:rsid w:val="00032BB5"/>
    <w:rsid w:val="0003326A"/>
    <w:rsid w:val="00033303"/>
    <w:rsid w:val="000359C1"/>
    <w:rsid w:val="000433B5"/>
    <w:rsid w:val="00043816"/>
    <w:rsid w:val="000440B0"/>
    <w:rsid w:val="00044170"/>
    <w:rsid w:val="00045260"/>
    <w:rsid w:val="00046C36"/>
    <w:rsid w:val="000530D8"/>
    <w:rsid w:val="00057D29"/>
    <w:rsid w:val="000655A6"/>
    <w:rsid w:val="0006682A"/>
    <w:rsid w:val="00080A75"/>
    <w:rsid w:val="0008296E"/>
    <w:rsid w:val="000A1AFF"/>
    <w:rsid w:val="000A63C3"/>
    <w:rsid w:val="000A6A98"/>
    <w:rsid w:val="000A72FB"/>
    <w:rsid w:val="000B5C22"/>
    <w:rsid w:val="000C19F7"/>
    <w:rsid w:val="000C3900"/>
    <w:rsid w:val="000C7876"/>
    <w:rsid w:val="000D0A8B"/>
    <w:rsid w:val="000D3506"/>
    <w:rsid w:val="000D58C5"/>
    <w:rsid w:val="000E0656"/>
    <w:rsid w:val="000E405C"/>
    <w:rsid w:val="000E688C"/>
    <w:rsid w:val="000F1555"/>
    <w:rsid w:val="000F18A8"/>
    <w:rsid w:val="000F23FD"/>
    <w:rsid w:val="000F3BF9"/>
    <w:rsid w:val="000F5DE8"/>
    <w:rsid w:val="000F6C28"/>
    <w:rsid w:val="001106EC"/>
    <w:rsid w:val="001134E7"/>
    <w:rsid w:val="00123320"/>
    <w:rsid w:val="00123F6D"/>
    <w:rsid w:val="001265A7"/>
    <w:rsid w:val="00126F4A"/>
    <w:rsid w:val="0013602A"/>
    <w:rsid w:val="0014355B"/>
    <w:rsid w:val="00143ACA"/>
    <w:rsid w:val="00146CE3"/>
    <w:rsid w:val="00151A85"/>
    <w:rsid w:val="001612A4"/>
    <w:rsid w:val="001645BD"/>
    <w:rsid w:val="00165427"/>
    <w:rsid w:val="00165D58"/>
    <w:rsid w:val="001662C9"/>
    <w:rsid w:val="00171E61"/>
    <w:rsid w:val="0017354D"/>
    <w:rsid w:val="00193EFF"/>
    <w:rsid w:val="001A3BE9"/>
    <w:rsid w:val="001A46FF"/>
    <w:rsid w:val="001A74A4"/>
    <w:rsid w:val="001B12AD"/>
    <w:rsid w:val="001B2965"/>
    <w:rsid w:val="001B39AB"/>
    <w:rsid w:val="001B498C"/>
    <w:rsid w:val="001B76F6"/>
    <w:rsid w:val="001C0AD5"/>
    <w:rsid w:val="001C4371"/>
    <w:rsid w:val="001D0607"/>
    <w:rsid w:val="001D15D5"/>
    <w:rsid w:val="001D2D69"/>
    <w:rsid w:val="001D66EB"/>
    <w:rsid w:val="001E04F5"/>
    <w:rsid w:val="001E358F"/>
    <w:rsid w:val="001E5D69"/>
    <w:rsid w:val="001E6AD3"/>
    <w:rsid w:val="001F58AA"/>
    <w:rsid w:val="0020121E"/>
    <w:rsid w:val="002039FD"/>
    <w:rsid w:val="00205340"/>
    <w:rsid w:val="00205514"/>
    <w:rsid w:val="002067DA"/>
    <w:rsid w:val="00207485"/>
    <w:rsid w:val="00222040"/>
    <w:rsid w:val="00232307"/>
    <w:rsid w:val="00234459"/>
    <w:rsid w:val="00241856"/>
    <w:rsid w:val="002434C7"/>
    <w:rsid w:val="002434CF"/>
    <w:rsid w:val="00245E4C"/>
    <w:rsid w:val="002647A4"/>
    <w:rsid w:val="00275BC9"/>
    <w:rsid w:val="002763FB"/>
    <w:rsid w:val="00283951"/>
    <w:rsid w:val="00284AD0"/>
    <w:rsid w:val="00290615"/>
    <w:rsid w:val="00290976"/>
    <w:rsid w:val="002909AF"/>
    <w:rsid w:val="00294063"/>
    <w:rsid w:val="002948AC"/>
    <w:rsid w:val="002950AE"/>
    <w:rsid w:val="002978B7"/>
    <w:rsid w:val="002A17F1"/>
    <w:rsid w:val="002B64FC"/>
    <w:rsid w:val="002B709C"/>
    <w:rsid w:val="002C1552"/>
    <w:rsid w:val="002C4232"/>
    <w:rsid w:val="002C481B"/>
    <w:rsid w:val="002D0394"/>
    <w:rsid w:val="002D60C4"/>
    <w:rsid w:val="002D704A"/>
    <w:rsid w:val="002E46AA"/>
    <w:rsid w:val="002E73B6"/>
    <w:rsid w:val="002F1AF4"/>
    <w:rsid w:val="002F28A7"/>
    <w:rsid w:val="002F4CD9"/>
    <w:rsid w:val="00304D58"/>
    <w:rsid w:val="00306918"/>
    <w:rsid w:val="00307C1E"/>
    <w:rsid w:val="0032002E"/>
    <w:rsid w:val="003206E8"/>
    <w:rsid w:val="003273DE"/>
    <w:rsid w:val="00327C3D"/>
    <w:rsid w:val="00332689"/>
    <w:rsid w:val="00337537"/>
    <w:rsid w:val="00340409"/>
    <w:rsid w:val="0034254B"/>
    <w:rsid w:val="0034266F"/>
    <w:rsid w:val="00342CC6"/>
    <w:rsid w:val="0034447D"/>
    <w:rsid w:val="003470E1"/>
    <w:rsid w:val="00347440"/>
    <w:rsid w:val="00350319"/>
    <w:rsid w:val="00351B2D"/>
    <w:rsid w:val="0035344B"/>
    <w:rsid w:val="00353E50"/>
    <w:rsid w:val="003552FD"/>
    <w:rsid w:val="003576EC"/>
    <w:rsid w:val="003616A4"/>
    <w:rsid w:val="00370BAD"/>
    <w:rsid w:val="00386F4A"/>
    <w:rsid w:val="003919ED"/>
    <w:rsid w:val="00393B7E"/>
    <w:rsid w:val="003A684A"/>
    <w:rsid w:val="003B37BD"/>
    <w:rsid w:val="003B40E0"/>
    <w:rsid w:val="003B5AC5"/>
    <w:rsid w:val="003B6D19"/>
    <w:rsid w:val="003B6D26"/>
    <w:rsid w:val="003C33A1"/>
    <w:rsid w:val="003C5947"/>
    <w:rsid w:val="003D3B02"/>
    <w:rsid w:val="003D54E9"/>
    <w:rsid w:val="003D67D4"/>
    <w:rsid w:val="003E081C"/>
    <w:rsid w:val="003E2B0C"/>
    <w:rsid w:val="003E55DE"/>
    <w:rsid w:val="003E6BBE"/>
    <w:rsid w:val="003E7AA1"/>
    <w:rsid w:val="003F142A"/>
    <w:rsid w:val="003F5DE3"/>
    <w:rsid w:val="0040070B"/>
    <w:rsid w:val="00401D8B"/>
    <w:rsid w:val="00405C1C"/>
    <w:rsid w:val="00407657"/>
    <w:rsid w:val="00414320"/>
    <w:rsid w:val="004149C0"/>
    <w:rsid w:val="004203C9"/>
    <w:rsid w:val="00420532"/>
    <w:rsid w:val="00423756"/>
    <w:rsid w:val="00426C45"/>
    <w:rsid w:val="00432AB0"/>
    <w:rsid w:val="0043318A"/>
    <w:rsid w:val="0043611B"/>
    <w:rsid w:val="00440027"/>
    <w:rsid w:val="004429FB"/>
    <w:rsid w:val="0044419C"/>
    <w:rsid w:val="004444C6"/>
    <w:rsid w:val="00444B7F"/>
    <w:rsid w:val="00446297"/>
    <w:rsid w:val="004524E2"/>
    <w:rsid w:val="0045354A"/>
    <w:rsid w:val="00453ECB"/>
    <w:rsid w:val="00465764"/>
    <w:rsid w:val="004707FF"/>
    <w:rsid w:val="004723B3"/>
    <w:rsid w:val="004807D5"/>
    <w:rsid w:val="004834A7"/>
    <w:rsid w:val="0048538F"/>
    <w:rsid w:val="004928E3"/>
    <w:rsid w:val="004946FB"/>
    <w:rsid w:val="004A1692"/>
    <w:rsid w:val="004A56D9"/>
    <w:rsid w:val="004B0AB3"/>
    <w:rsid w:val="004B0BCA"/>
    <w:rsid w:val="004B45E9"/>
    <w:rsid w:val="004B562F"/>
    <w:rsid w:val="004B61A6"/>
    <w:rsid w:val="004C0A72"/>
    <w:rsid w:val="004C4A17"/>
    <w:rsid w:val="004C563A"/>
    <w:rsid w:val="004C5CE6"/>
    <w:rsid w:val="004E139B"/>
    <w:rsid w:val="004E1C44"/>
    <w:rsid w:val="004E1D6F"/>
    <w:rsid w:val="004E6DA3"/>
    <w:rsid w:val="004F1600"/>
    <w:rsid w:val="004F35E0"/>
    <w:rsid w:val="004F52D6"/>
    <w:rsid w:val="004F6DD4"/>
    <w:rsid w:val="004F6FAC"/>
    <w:rsid w:val="005003C5"/>
    <w:rsid w:val="005073DC"/>
    <w:rsid w:val="00513D62"/>
    <w:rsid w:val="005305AC"/>
    <w:rsid w:val="005432B4"/>
    <w:rsid w:val="00550695"/>
    <w:rsid w:val="005512D5"/>
    <w:rsid w:val="00551A9A"/>
    <w:rsid w:val="00553F6C"/>
    <w:rsid w:val="00555F2E"/>
    <w:rsid w:val="0056250D"/>
    <w:rsid w:val="00563FDE"/>
    <w:rsid w:val="00571266"/>
    <w:rsid w:val="00571497"/>
    <w:rsid w:val="00574BA0"/>
    <w:rsid w:val="00575788"/>
    <w:rsid w:val="00577B27"/>
    <w:rsid w:val="00585151"/>
    <w:rsid w:val="005861F6"/>
    <w:rsid w:val="00587E93"/>
    <w:rsid w:val="00590A1E"/>
    <w:rsid w:val="00594787"/>
    <w:rsid w:val="00597D7C"/>
    <w:rsid w:val="005A03EA"/>
    <w:rsid w:val="005A0D23"/>
    <w:rsid w:val="005A179F"/>
    <w:rsid w:val="005B1234"/>
    <w:rsid w:val="005B1AE7"/>
    <w:rsid w:val="005B4539"/>
    <w:rsid w:val="005C22DD"/>
    <w:rsid w:val="005C2CBC"/>
    <w:rsid w:val="005C39E8"/>
    <w:rsid w:val="005C52F6"/>
    <w:rsid w:val="005C6A75"/>
    <w:rsid w:val="005D1914"/>
    <w:rsid w:val="005D40FF"/>
    <w:rsid w:val="005D689C"/>
    <w:rsid w:val="005E5453"/>
    <w:rsid w:val="005E6F76"/>
    <w:rsid w:val="005F493E"/>
    <w:rsid w:val="005F5126"/>
    <w:rsid w:val="0060637B"/>
    <w:rsid w:val="00612AB8"/>
    <w:rsid w:val="00613B8A"/>
    <w:rsid w:val="0061407B"/>
    <w:rsid w:val="006149D9"/>
    <w:rsid w:val="006238CF"/>
    <w:rsid w:val="00626847"/>
    <w:rsid w:val="00626EA4"/>
    <w:rsid w:val="0063200C"/>
    <w:rsid w:val="00632B4E"/>
    <w:rsid w:val="006420B4"/>
    <w:rsid w:val="00643400"/>
    <w:rsid w:val="00645477"/>
    <w:rsid w:val="00647910"/>
    <w:rsid w:val="00647FF6"/>
    <w:rsid w:val="006540D4"/>
    <w:rsid w:val="006566C5"/>
    <w:rsid w:val="006674A7"/>
    <w:rsid w:val="006735DB"/>
    <w:rsid w:val="00675519"/>
    <w:rsid w:val="006760D6"/>
    <w:rsid w:val="00676556"/>
    <w:rsid w:val="006800A7"/>
    <w:rsid w:val="0068210D"/>
    <w:rsid w:val="006828BA"/>
    <w:rsid w:val="0068291C"/>
    <w:rsid w:val="00684FD8"/>
    <w:rsid w:val="00686E3C"/>
    <w:rsid w:val="006B0F67"/>
    <w:rsid w:val="006B2056"/>
    <w:rsid w:val="006B62EE"/>
    <w:rsid w:val="006B7E2C"/>
    <w:rsid w:val="006C1D87"/>
    <w:rsid w:val="006C283E"/>
    <w:rsid w:val="006C3210"/>
    <w:rsid w:val="006C5137"/>
    <w:rsid w:val="006C7AF2"/>
    <w:rsid w:val="006D170E"/>
    <w:rsid w:val="006D221F"/>
    <w:rsid w:val="006E1177"/>
    <w:rsid w:val="006E35BF"/>
    <w:rsid w:val="006E4235"/>
    <w:rsid w:val="006E7A25"/>
    <w:rsid w:val="006F1395"/>
    <w:rsid w:val="006F24F5"/>
    <w:rsid w:val="006F3D82"/>
    <w:rsid w:val="006F6EDC"/>
    <w:rsid w:val="00701133"/>
    <w:rsid w:val="007067DB"/>
    <w:rsid w:val="00706E27"/>
    <w:rsid w:val="00707746"/>
    <w:rsid w:val="00707B10"/>
    <w:rsid w:val="00712EBB"/>
    <w:rsid w:val="0071588B"/>
    <w:rsid w:val="00716A0D"/>
    <w:rsid w:val="00724630"/>
    <w:rsid w:val="007306CB"/>
    <w:rsid w:val="0073112C"/>
    <w:rsid w:val="007407F3"/>
    <w:rsid w:val="0074208F"/>
    <w:rsid w:val="0074351C"/>
    <w:rsid w:val="007442CE"/>
    <w:rsid w:val="00744486"/>
    <w:rsid w:val="0074490B"/>
    <w:rsid w:val="00746466"/>
    <w:rsid w:val="00746C91"/>
    <w:rsid w:val="007505BF"/>
    <w:rsid w:val="00763ED6"/>
    <w:rsid w:val="00770A13"/>
    <w:rsid w:val="00770F78"/>
    <w:rsid w:val="00772A66"/>
    <w:rsid w:val="00773C9F"/>
    <w:rsid w:val="00777CEB"/>
    <w:rsid w:val="007809B5"/>
    <w:rsid w:val="00787AD6"/>
    <w:rsid w:val="0079206E"/>
    <w:rsid w:val="007A0343"/>
    <w:rsid w:val="007A419A"/>
    <w:rsid w:val="007A47D7"/>
    <w:rsid w:val="007A652A"/>
    <w:rsid w:val="007A7D01"/>
    <w:rsid w:val="007B37B0"/>
    <w:rsid w:val="007B440E"/>
    <w:rsid w:val="007B5A10"/>
    <w:rsid w:val="007B5D8E"/>
    <w:rsid w:val="007B7950"/>
    <w:rsid w:val="007C1129"/>
    <w:rsid w:val="007C1C68"/>
    <w:rsid w:val="007C5CBB"/>
    <w:rsid w:val="007D2128"/>
    <w:rsid w:val="007D282D"/>
    <w:rsid w:val="007D4B30"/>
    <w:rsid w:val="007E0F27"/>
    <w:rsid w:val="007E1EA7"/>
    <w:rsid w:val="00802B05"/>
    <w:rsid w:val="00804C95"/>
    <w:rsid w:val="008067F9"/>
    <w:rsid w:val="00812ECA"/>
    <w:rsid w:val="00815D02"/>
    <w:rsid w:val="00820CAE"/>
    <w:rsid w:val="008229D1"/>
    <w:rsid w:val="008256EB"/>
    <w:rsid w:val="00832268"/>
    <w:rsid w:val="008337A0"/>
    <w:rsid w:val="00844652"/>
    <w:rsid w:val="00846A6F"/>
    <w:rsid w:val="00846BAE"/>
    <w:rsid w:val="008513AE"/>
    <w:rsid w:val="00852463"/>
    <w:rsid w:val="00852A55"/>
    <w:rsid w:val="00860546"/>
    <w:rsid w:val="008606F2"/>
    <w:rsid w:val="00860795"/>
    <w:rsid w:val="008616D6"/>
    <w:rsid w:val="008708F3"/>
    <w:rsid w:val="00870B88"/>
    <w:rsid w:val="008739F5"/>
    <w:rsid w:val="0087631D"/>
    <w:rsid w:val="00876562"/>
    <w:rsid w:val="008768E2"/>
    <w:rsid w:val="00877115"/>
    <w:rsid w:val="008831F8"/>
    <w:rsid w:val="0088433F"/>
    <w:rsid w:val="00887194"/>
    <w:rsid w:val="00892136"/>
    <w:rsid w:val="008928F0"/>
    <w:rsid w:val="00894A31"/>
    <w:rsid w:val="008953E6"/>
    <w:rsid w:val="0089682F"/>
    <w:rsid w:val="008A3433"/>
    <w:rsid w:val="008A6A1E"/>
    <w:rsid w:val="008B3F9A"/>
    <w:rsid w:val="008B6A53"/>
    <w:rsid w:val="008B7616"/>
    <w:rsid w:val="008C6A6B"/>
    <w:rsid w:val="008D1FA6"/>
    <w:rsid w:val="008E222F"/>
    <w:rsid w:val="008E3674"/>
    <w:rsid w:val="008E42A5"/>
    <w:rsid w:val="008E5DEF"/>
    <w:rsid w:val="008F03DE"/>
    <w:rsid w:val="00902524"/>
    <w:rsid w:val="00903C51"/>
    <w:rsid w:val="00905F92"/>
    <w:rsid w:val="00913B63"/>
    <w:rsid w:val="00914856"/>
    <w:rsid w:val="00917ABA"/>
    <w:rsid w:val="00920549"/>
    <w:rsid w:val="009213B9"/>
    <w:rsid w:val="00922C45"/>
    <w:rsid w:val="00924788"/>
    <w:rsid w:val="00927A36"/>
    <w:rsid w:val="00932C1D"/>
    <w:rsid w:val="00933ED4"/>
    <w:rsid w:val="009357C5"/>
    <w:rsid w:val="00935D56"/>
    <w:rsid w:val="0093748C"/>
    <w:rsid w:val="009409D1"/>
    <w:rsid w:val="00941205"/>
    <w:rsid w:val="00942123"/>
    <w:rsid w:val="00953C27"/>
    <w:rsid w:val="00966C74"/>
    <w:rsid w:val="00967782"/>
    <w:rsid w:val="00970C09"/>
    <w:rsid w:val="00972F59"/>
    <w:rsid w:val="00973427"/>
    <w:rsid w:val="00973B63"/>
    <w:rsid w:val="00984CF4"/>
    <w:rsid w:val="009850C1"/>
    <w:rsid w:val="00991118"/>
    <w:rsid w:val="00994142"/>
    <w:rsid w:val="0099499D"/>
    <w:rsid w:val="00997489"/>
    <w:rsid w:val="009A1BE7"/>
    <w:rsid w:val="009A34A6"/>
    <w:rsid w:val="009A7B5B"/>
    <w:rsid w:val="009C5278"/>
    <w:rsid w:val="009C542B"/>
    <w:rsid w:val="009C70F2"/>
    <w:rsid w:val="009C7A82"/>
    <w:rsid w:val="009D0F75"/>
    <w:rsid w:val="009D6C86"/>
    <w:rsid w:val="009E19F9"/>
    <w:rsid w:val="009E2EEE"/>
    <w:rsid w:val="009F1CDA"/>
    <w:rsid w:val="009F2023"/>
    <w:rsid w:val="009F25F6"/>
    <w:rsid w:val="009F35F8"/>
    <w:rsid w:val="009F70FB"/>
    <w:rsid w:val="00A02D01"/>
    <w:rsid w:val="00A03A0E"/>
    <w:rsid w:val="00A10034"/>
    <w:rsid w:val="00A114D8"/>
    <w:rsid w:val="00A117EC"/>
    <w:rsid w:val="00A12FB5"/>
    <w:rsid w:val="00A15165"/>
    <w:rsid w:val="00A16E49"/>
    <w:rsid w:val="00A21398"/>
    <w:rsid w:val="00A21583"/>
    <w:rsid w:val="00A34F0F"/>
    <w:rsid w:val="00A363CC"/>
    <w:rsid w:val="00A375BE"/>
    <w:rsid w:val="00A40BDB"/>
    <w:rsid w:val="00A45274"/>
    <w:rsid w:val="00A50415"/>
    <w:rsid w:val="00A50F72"/>
    <w:rsid w:val="00A5661A"/>
    <w:rsid w:val="00A57A80"/>
    <w:rsid w:val="00A632FF"/>
    <w:rsid w:val="00A6396D"/>
    <w:rsid w:val="00A6738D"/>
    <w:rsid w:val="00A67832"/>
    <w:rsid w:val="00A76B1D"/>
    <w:rsid w:val="00A82944"/>
    <w:rsid w:val="00A8735B"/>
    <w:rsid w:val="00A95DC7"/>
    <w:rsid w:val="00A97A15"/>
    <w:rsid w:val="00AA510E"/>
    <w:rsid w:val="00AA53CF"/>
    <w:rsid w:val="00AB0018"/>
    <w:rsid w:val="00AB25A2"/>
    <w:rsid w:val="00AD5DC1"/>
    <w:rsid w:val="00AD7BF5"/>
    <w:rsid w:val="00AE0DDB"/>
    <w:rsid w:val="00AE16A0"/>
    <w:rsid w:val="00AE214D"/>
    <w:rsid w:val="00AE217D"/>
    <w:rsid w:val="00AF0F6B"/>
    <w:rsid w:val="00AF364B"/>
    <w:rsid w:val="00AF42C4"/>
    <w:rsid w:val="00AF4CA7"/>
    <w:rsid w:val="00AF5204"/>
    <w:rsid w:val="00B00C12"/>
    <w:rsid w:val="00B027C2"/>
    <w:rsid w:val="00B049C1"/>
    <w:rsid w:val="00B0629E"/>
    <w:rsid w:val="00B06DCC"/>
    <w:rsid w:val="00B07527"/>
    <w:rsid w:val="00B176EC"/>
    <w:rsid w:val="00B22C52"/>
    <w:rsid w:val="00B25FB8"/>
    <w:rsid w:val="00B3067C"/>
    <w:rsid w:val="00B31955"/>
    <w:rsid w:val="00B361A4"/>
    <w:rsid w:val="00B36D36"/>
    <w:rsid w:val="00B4102A"/>
    <w:rsid w:val="00B420A4"/>
    <w:rsid w:val="00B422BC"/>
    <w:rsid w:val="00B50843"/>
    <w:rsid w:val="00B5385D"/>
    <w:rsid w:val="00B54200"/>
    <w:rsid w:val="00B5455C"/>
    <w:rsid w:val="00B55AFA"/>
    <w:rsid w:val="00B57F3C"/>
    <w:rsid w:val="00B6125F"/>
    <w:rsid w:val="00B715C2"/>
    <w:rsid w:val="00B71CD4"/>
    <w:rsid w:val="00B73C70"/>
    <w:rsid w:val="00B73E03"/>
    <w:rsid w:val="00B77BBD"/>
    <w:rsid w:val="00B80711"/>
    <w:rsid w:val="00B831E1"/>
    <w:rsid w:val="00B92766"/>
    <w:rsid w:val="00BA3D24"/>
    <w:rsid w:val="00BA70FC"/>
    <w:rsid w:val="00BB0ABA"/>
    <w:rsid w:val="00BB0CB9"/>
    <w:rsid w:val="00BB2C99"/>
    <w:rsid w:val="00BB459B"/>
    <w:rsid w:val="00BB49E3"/>
    <w:rsid w:val="00BB7DD3"/>
    <w:rsid w:val="00BC155A"/>
    <w:rsid w:val="00BC42DE"/>
    <w:rsid w:val="00BD1547"/>
    <w:rsid w:val="00BD243D"/>
    <w:rsid w:val="00BD4D7A"/>
    <w:rsid w:val="00BD51B0"/>
    <w:rsid w:val="00BD6FC3"/>
    <w:rsid w:val="00BE2AAF"/>
    <w:rsid w:val="00BF399F"/>
    <w:rsid w:val="00BF7739"/>
    <w:rsid w:val="00C02BA1"/>
    <w:rsid w:val="00C02F41"/>
    <w:rsid w:val="00C0653E"/>
    <w:rsid w:val="00C1070A"/>
    <w:rsid w:val="00C13686"/>
    <w:rsid w:val="00C144B0"/>
    <w:rsid w:val="00C15FE6"/>
    <w:rsid w:val="00C16F77"/>
    <w:rsid w:val="00C2046C"/>
    <w:rsid w:val="00C336CA"/>
    <w:rsid w:val="00C33DF5"/>
    <w:rsid w:val="00C33E1B"/>
    <w:rsid w:val="00C37A86"/>
    <w:rsid w:val="00C40773"/>
    <w:rsid w:val="00C42C2D"/>
    <w:rsid w:val="00C470A9"/>
    <w:rsid w:val="00C5548F"/>
    <w:rsid w:val="00C6485F"/>
    <w:rsid w:val="00C65ED9"/>
    <w:rsid w:val="00C70E71"/>
    <w:rsid w:val="00C72258"/>
    <w:rsid w:val="00C811F4"/>
    <w:rsid w:val="00C86798"/>
    <w:rsid w:val="00C8739D"/>
    <w:rsid w:val="00C90237"/>
    <w:rsid w:val="00C92129"/>
    <w:rsid w:val="00C93906"/>
    <w:rsid w:val="00C95789"/>
    <w:rsid w:val="00C95A7F"/>
    <w:rsid w:val="00C95E34"/>
    <w:rsid w:val="00C9642F"/>
    <w:rsid w:val="00C9648C"/>
    <w:rsid w:val="00C96843"/>
    <w:rsid w:val="00CB2511"/>
    <w:rsid w:val="00CB4770"/>
    <w:rsid w:val="00CB615F"/>
    <w:rsid w:val="00CB7038"/>
    <w:rsid w:val="00CC1D05"/>
    <w:rsid w:val="00CC4057"/>
    <w:rsid w:val="00CC5EC5"/>
    <w:rsid w:val="00CC6152"/>
    <w:rsid w:val="00CD5823"/>
    <w:rsid w:val="00CD6B2D"/>
    <w:rsid w:val="00CE0247"/>
    <w:rsid w:val="00CE24E7"/>
    <w:rsid w:val="00CE35AE"/>
    <w:rsid w:val="00CF181B"/>
    <w:rsid w:val="00CF4412"/>
    <w:rsid w:val="00CF5E20"/>
    <w:rsid w:val="00D0028F"/>
    <w:rsid w:val="00D06E48"/>
    <w:rsid w:val="00D1588A"/>
    <w:rsid w:val="00D20E23"/>
    <w:rsid w:val="00D25E68"/>
    <w:rsid w:val="00D345E2"/>
    <w:rsid w:val="00D347D7"/>
    <w:rsid w:val="00D3550E"/>
    <w:rsid w:val="00D5099E"/>
    <w:rsid w:val="00D535EF"/>
    <w:rsid w:val="00D5372C"/>
    <w:rsid w:val="00D5509E"/>
    <w:rsid w:val="00D57DF2"/>
    <w:rsid w:val="00D61A09"/>
    <w:rsid w:val="00D66D38"/>
    <w:rsid w:val="00D679AE"/>
    <w:rsid w:val="00D702EC"/>
    <w:rsid w:val="00D7271B"/>
    <w:rsid w:val="00D75DEE"/>
    <w:rsid w:val="00D80834"/>
    <w:rsid w:val="00D838B7"/>
    <w:rsid w:val="00D919B5"/>
    <w:rsid w:val="00D94346"/>
    <w:rsid w:val="00D96564"/>
    <w:rsid w:val="00DA3B94"/>
    <w:rsid w:val="00DC1B9F"/>
    <w:rsid w:val="00DC26B9"/>
    <w:rsid w:val="00DC4E6C"/>
    <w:rsid w:val="00DC5E62"/>
    <w:rsid w:val="00DD54BC"/>
    <w:rsid w:val="00DD7E17"/>
    <w:rsid w:val="00DE40B6"/>
    <w:rsid w:val="00DE6216"/>
    <w:rsid w:val="00DF6A17"/>
    <w:rsid w:val="00DF6F34"/>
    <w:rsid w:val="00E01B93"/>
    <w:rsid w:val="00E03A96"/>
    <w:rsid w:val="00E0435C"/>
    <w:rsid w:val="00E0492C"/>
    <w:rsid w:val="00E04FC1"/>
    <w:rsid w:val="00E27C22"/>
    <w:rsid w:val="00E3353D"/>
    <w:rsid w:val="00E351AF"/>
    <w:rsid w:val="00E37D85"/>
    <w:rsid w:val="00E447E3"/>
    <w:rsid w:val="00E46F2E"/>
    <w:rsid w:val="00E54105"/>
    <w:rsid w:val="00E561CE"/>
    <w:rsid w:val="00E56CFF"/>
    <w:rsid w:val="00E6203A"/>
    <w:rsid w:val="00E62392"/>
    <w:rsid w:val="00E6305A"/>
    <w:rsid w:val="00E63514"/>
    <w:rsid w:val="00E70068"/>
    <w:rsid w:val="00E7077E"/>
    <w:rsid w:val="00E73353"/>
    <w:rsid w:val="00E73972"/>
    <w:rsid w:val="00E74F20"/>
    <w:rsid w:val="00E801FF"/>
    <w:rsid w:val="00E80BF3"/>
    <w:rsid w:val="00E82A96"/>
    <w:rsid w:val="00E90975"/>
    <w:rsid w:val="00E97D82"/>
    <w:rsid w:val="00EA0CB4"/>
    <w:rsid w:val="00EB103B"/>
    <w:rsid w:val="00EB190A"/>
    <w:rsid w:val="00EB1C50"/>
    <w:rsid w:val="00EB4AD5"/>
    <w:rsid w:val="00EB5E77"/>
    <w:rsid w:val="00EB7FE7"/>
    <w:rsid w:val="00EC01C0"/>
    <w:rsid w:val="00EC0B27"/>
    <w:rsid w:val="00EC1F82"/>
    <w:rsid w:val="00EC44DC"/>
    <w:rsid w:val="00EC461F"/>
    <w:rsid w:val="00ED5446"/>
    <w:rsid w:val="00EE4E98"/>
    <w:rsid w:val="00F022C5"/>
    <w:rsid w:val="00F03646"/>
    <w:rsid w:val="00F04A15"/>
    <w:rsid w:val="00F04EE6"/>
    <w:rsid w:val="00F06903"/>
    <w:rsid w:val="00F16762"/>
    <w:rsid w:val="00F16C6E"/>
    <w:rsid w:val="00F16FFA"/>
    <w:rsid w:val="00F243C4"/>
    <w:rsid w:val="00F248E2"/>
    <w:rsid w:val="00F25B49"/>
    <w:rsid w:val="00F31F9A"/>
    <w:rsid w:val="00F32940"/>
    <w:rsid w:val="00F4113D"/>
    <w:rsid w:val="00F421DE"/>
    <w:rsid w:val="00F4302B"/>
    <w:rsid w:val="00F46B60"/>
    <w:rsid w:val="00F51377"/>
    <w:rsid w:val="00F53BD1"/>
    <w:rsid w:val="00F56124"/>
    <w:rsid w:val="00F5643C"/>
    <w:rsid w:val="00F62425"/>
    <w:rsid w:val="00F64726"/>
    <w:rsid w:val="00F716C8"/>
    <w:rsid w:val="00F72AA9"/>
    <w:rsid w:val="00F74B2E"/>
    <w:rsid w:val="00F76C00"/>
    <w:rsid w:val="00F77F0F"/>
    <w:rsid w:val="00F859D9"/>
    <w:rsid w:val="00F87389"/>
    <w:rsid w:val="00F92DF5"/>
    <w:rsid w:val="00F952E1"/>
    <w:rsid w:val="00F97006"/>
    <w:rsid w:val="00F97853"/>
    <w:rsid w:val="00F97B66"/>
    <w:rsid w:val="00FA1ACB"/>
    <w:rsid w:val="00FA7760"/>
    <w:rsid w:val="00FB164B"/>
    <w:rsid w:val="00FB16D2"/>
    <w:rsid w:val="00FB3649"/>
    <w:rsid w:val="00FB56F3"/>
    <w:rsid w:val="00FB57A7"/>
    <w:rsid w:val="00FB63C6"/>
    <w:rsid w:val="00FB69BB"/>
    <w:rsid w:val="00FB7E1F"/>
    <w:rsid w:val="00FC57CE"/>
    <w:rsid w:val="00FC6121"/>
    <w:rsid w:val="00FC75EC"/>
    <w:rsid w:val="00FD77E5"/>
    <w:rsid w:val="00FE08BA"/>
    <w:rsid w:val="00FE29BA"/>
    <w:rsid w:val="00FE47B7"/>
    <w:rsid w:val="00FE4D79"/>
    <w:rsid w:val="00FE59E7"/>
    <w:rsid w:val="00FE6C37"/>
    <w:rsid w:val="00FF2690"/>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774D2A"/>
  <w15:chartTrackingRefBased/>
  <w15:docId w15:val="{D52BE953-2A98-48FC-AFD2-2A96578E5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Definitions"/>
    <w:basedOn w:val="Normal"/>
    <w:link w:val="ListParagraphChar"/>
    <w:uiPriority w:val="34"/>
    <w:qFormat/>
    <w:rsid w:val="001A74A4"/>
    <w:pPr>
      <w:ind w:left="720"/>
      <w:contextualSpacing/>
    </w:pPr>
  </w:style>
  <w:style w:type="table" w:styleId="TableGrid">
    <w:name w:val="Table Grid"/>
    <w:basedOn w:val="TableNormal"/>
    <w:uiPriority w:val="39"/>
    <w:rsid w:val="00FC75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43400"/>
    <w:rPr>
      <w:sz w:val="16"/>
      <w:szCs w:val="16"/>
    </w:rPr>
  </w:style>
  <w:style w:type="paragraph" w:styleId="CommentText">
    <w:name w:val="annotation text"/>
    <w:basedOn w:val="Normal"/>
    <w:link w:val="CommentTextChar"/>
    <w:uiPriority w:val="99"/>
    <w:semiHidden/>
    <w:unhideWhenUsed/>
    <w:rsid w:val="00643400"/>
    <w:pPr>
      <w:spacing w:line="240" w:lineRule="auto"/>
    </w:pPr>
    <w:rPr>
      <w:sz w:val="20"/>
      <w:szCs w:val="20"/>
    </w:rPr>
  </w:style>
  <w:style w:type="character" w:customStyle="1" w:styleId="CommentTextChar">
    <w:name w:val="Comment Text Char"/>
    <w:basedOn w:val="DefaultParagraphFont"/>
    <w:link w:val="CommentText"/>
    <w:uiPriority w:val="99"/>
    <w:semiHidden/>
    <w:rsid w:val="00643400"/>
    <w:rPr>
      <w:sz w:val="20"/>
      <w:szCs w:val="20"/>
    </w:rPr>
  </w:style>
  <w:style w:type="paragraph" w:styleId="CommentSubject">
    <w:name w:val="annotation subject"/>
    <w:basedOn w:val="CommentText"/>
    <w:next w:val="CommentText"/>
    <w:link w:val="CommentSubjectChar"/>
    <w:uiPriority w:val="99"/>
    <w:semiHidden/>
    <w:unhideWhenUsed/>
    <w:rsid w:val="00643400"/>
    <w:rPr>
      <w:b/>
      <w:bCs/>
    </w:rPr>
  </w:style>
  <w:style w:type="character" w:customStyle="1" w:styleId="CommentSubjectChar">
    <w:name w:val="Comment Subject Char"/>
    <w:basedOn w:val="CommentTextChar"/>
    <w:link w:val="CommentSubject"/>
    <w:uiPriority w:val="99"/>
    <w:semiHidden/>
    <w:rsid w:val="00643400"/>
    <w:rPr>
      <w:b/>
      <w:bCs/>
      <w:sz w:val="20"/>
      <w:szCs w:val="20"/>
    </w:rPr>
  </w:style>
  <w:style w:type="character" w:styleId="PlaceholderText">
    <w:name w:val="Placeholder Text"/>
    <w:basedOn w:val="DefaultParagraphFont"/>
    <w:uiPriority w:val="99"/>
    <w:semiHidden/>
    <w:rsid w:val="00F76C00"/>
    <w:rPr>
      <w:color w:val="808080"/>
    </w:rPr>
  </w:style>
  <w:style w:type="paragraph" w:styleId="Header">
    <w:name w:val="header"/>
    <w:basedOn w:val="Normal"/>
    <w:link w:val="HeaderChar"/>
    <w:uiPriority w:val="99"/>
    <w:unhideWhenUsed/>
    <w:rsid w:val="00A2158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21583"/>
  </w:style>
  <w:style w:type="paragraph" w:styleId="Footer">
    <w:name w:val="footer"/>
    <w:basedOn w:val="Normal"/>
    <w:link w:val="FooterChar"/>
    <w:uiPriority w:val="99"/>
    <w:unhideWhenUsed/>
    <w:rsid w:val="00A2158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21583"/>
  </w:style>
  <w:style w:type="character" w:styleId="SubtleReference">
    <w:name w:val="Subtle Reference"/>
    <w:basedOn w:val="DefaultParagraphFont"/>
    <w:uiPriority w:val="31"/>
    <w:qFormat/>
    <w:rsid w:val="00A21583"/>
    <w:rPr>
      <w:smallCaps/>
      <w:color w:val="5A5A5A" w:themeColor="text1" w:themeTint="A5"/>
    </w:rPr>
  </w:style>
  <w:style w:type="paragraph" w:customStyle="1" w:styleId="TableHeading">
    <w:name w:val="Table Heading"/>
    <w:basedOn w:val="Normal"/>
    <w:next w:val="Normal"/>
    <w:rsid w:val="000A63C3"/>
    <w:pPr>
      <w:spacing w:before="40" w:after="40" w:line="240" w:lineRule="auto"/>
      <w:ind w:left="85"/>
    </w:pPr>
    <w:rPr>
      <w:rFonts w:ascii="Arial" w:hAnsi="Arial" w:cs="Calibri"/>
      <w:b/>
      <w:lang w:val="en-US"/>
    </w:rPr>
  </w:style>
  <w:style w:type="paragraph" w:customStyle="1" w:styleId="Tabletext">
    <w:name w:val="Table text"/>
    <w:basedOn w:val="Normal"/>
    <w:next w:val="Normal"/>
    <w:link w:val="TabletextChar"/>
    <w:qFormat/>
    <w:rsid w:val="000A63C3"/>
    <w:pPr>
      <w:spacing w:before="40" w:after="40" w:line="240" w:lineRule="auto"/>
      <w:ind w:left="85"/>
    </w:pPr>
    <w:rPr>
      <w:rFonts w:ascii="Arial" w:hAnsi="Arial" w:cs="Calibri"/>
      <w:kern w:val="32"/>
      <w:lang w:val="en-US"/>
    </w:rPr>
  </w:style>
  <w:style w:type="character" w:customStyle="1" w:styleId="ListParagraphChar">
    <w:name w:val="List Paragraph Char"/>
    <w:aliases w:val="Definitions Char"/>
    <w:link w:val="ListParagraph"/>
    <w:uiPriority w:val="34"/>
    <w:rsid w:val="000A63C3"/>
  </w:style>
  <w:style w:type="character" w:customStyle="1" w:styleId="TabletextChar">
    <w:name w:val="Table text Char"/>
    <w:link w:val="Tabletext"/>
    <w:locked/>
    <w:rsid w:val="000A63C3"/>
    <w:rPr>
      <w:rFonts w:ascii="Arial" w:hAnsi="Arial" w:cs="Calibri"/>
      <w:kern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903091">
      <w:bodyDiv w:val="1"/>
      <w:marLeft w:val="0"/>
      <w:marRight w:val="0"/>
      <w:marTop w:val="0"/>
      <w:marBottom w:val="0"/>
      <w:divBdr>
        <w:top w:val="none" w:sz="0" w:space="0" w:color="auto"/>
        <w:left w:val="none" w:sz="0" w:space="0" w:color="auto"/>
        <w:bottom w:val="none" w:sz="0" w:space="0" w:color="auto"/>
        <w:right w:val="none" w:sz="0" w:space="0" w:color="auto"/>
      </w:divBdr>
    </w:div>
    <w:div w:id="234898911">
      <w:bodyDiv w:val="1"/>
      <w:marLeft w:val="0"/>
      <w:marRight w:val="0"/>
      <w:marTop w:val="0"/>
      <w:marBottom w:val="0"/>
      <w:divBdr>
        <w:top w:val="none" w:sz="0" w:space="0" w:color="auto"/>
        <w:left w:val="none" w:sz="0" w:space="0" w:color="auto"/>
        <w:bottom w:val="none" w:sz="0" w:space="0" w:color="auto"/>
        <w:right w:val="none" w:sz="0" w:space="0" w:color="auto"/>
      </w:divBdr>
    </w:div>
    <w:div w:id="286353376">
      <w:bodyDiv w:val="1"/>
      <w:marLeft w:val="0"/>
      <w:marRight w:val="0"/>
      <w:marTop w:val="0"/>
      <w:marBottom w:val="0"/>
      <w:divBdr>
        <w:top w:val="none" w:sz="0" w:space="0" w:color="auto"/>
        <w:left w:val="none" w:sz="0" w:space="0" w:color="auto"/>
        <w:bottom w:val="none" w:sz="0" w:space="0" w:color="auto"/>
        <w:right w:val="none" w:sz="0" w:space="0" w:color="auto"/>
      </w:divBdr>
    </w:div>
    <w:div w:id="297758485">
      <w:bodyDiv w:val="1"/>
      <w:marLeft w:val="0"/>
      <w:marRight w:val="0"/>
      <w:marTop w:val="0"/>
      <w:marBottom w:val="0"/>
      <w:divBdr>
        <w:top w:val="none" w:sz="0" w:space="0" w:color="auto"/>
        <w:left w:val="none" w:sz="0" w:space="0" w:color="auto"/>
        <w:bottom w:val="none" w:sz="0" w:space="0" w:color="auto"/>
        <w:right w:val="none" w:sz="0" w:space="0" w:color="auto"/>
      </w:divBdr>
    </w:div>
    <w:div w:id="353502116">
      <w:bodyDiv w:val="1"/>
      <w:marLeft w:val="0"/>
      <w:marRight w:val="0"/>
      <w:marTop w:val="0"/>
      <w:marBottom w:val="0"/>
      <w:divBdr>
        <w:top w:val="none" w:sz="0" w:space="0" w:color="auto"/>
        <w:left w:val="none" w:sz="0" w:space="0" w:color="auto"/>
        <w:bottom w:val="none" w:sz="0" w:space="0" w:color="auto"/>
        <w:right w:val="none" w:sz="0" w:space="0" w:color="auto"/>
      </w:divBdr>
      <w:divsChild>
        <w:div w:id="190993871">
          <w:marLeft w:val="360"/>
          <w:marRight w:val="0"/>
          <w:marTop w:val="200"/>
          <w:marBottom w:val="0"/>
          <w:divBdr>
            <w:top w:val="none" w:sz="0" w:space="0" w:color="auto"/>
            <w:left w:val="none" w:sz="0" w:space="0" w:color="auto"/>
            <w:bottom w:val="none" w:sz="0" w:space="0" w:color="auto"/>
            <w:right w:val="none" w:sz="0" w:space="0" w:color="auto"/>
          </w:divBdr>
        </w:div>
      </w:divsChild>
    </w:div>
    <w:div w:id="465775588">
      <w:bodyDiv w:val="1"/>
      <w:marLeft w:val="0"/>
      <w:marRight w:val="0"/>
      <w:marTop w:val="0"/>
      <w:marBottom w:val="0"/>
      <w:divBdr>
        <w:top w:val="none" w:sz="0" w:space="0" w:color="auto"/>
        <w:left w:val="none" w:sz="0" w:space="0" w:color="auto"/>
        <w:bottom w:val="none" w:sz="0" w:space="0" w:color="auto"/>
        <w:right w:val="none" w:sz="0" w:space="0" w:color="auto"/>
      </w:divBdr>
    </w:div>
    <w:div w:id="723678138">
      <w:bodyDiv w:val="1"/>
      <w:marLeft w:val="0"/>
      <w:marRight w:val="0"/>
      <w:marTop w:val="0"/>
      <w:marBottom w:val="0"/>
      <w:divBdr>
        <w:top w:val="none" w:sz="0" w:space="0" w:color="auto"/>
        <w:left w:val="none" w:sz="0" w:space="0" w:color="auto"/>
        <w:bottom w:val="none" w:sz="0" w:space="0" w:color="auto"/>
        <w:right w:val="none" w:sz="0" w:space="0" w:color="auto"/>
      </w:divBdr>
    </w:div>
    <w:div w:id="1031420780">
      <w:bodyDiv w:val="1"/>
      <w:marLeft w:val="0"/>
      <w:marRight w:val="0"/>
      <w:marTop w:val="0"/>
      <w:marBottom w:val="0"/>
      <w:divBdr>
        <w:top w:val="none" w:sz="0" w:space="0" w:color="auto"/>
        <w:left w:val="none" w:sz="0" w:space="0" w:color="auto"/>
        <w:bottom w:val="none" w:sz="0" w:space="0" w:color="auto"/>
        <w:right w:val="none" w:sz="0" w:space="0" w:color="auto"/>
      </w:divBdr>
    </w:div>
    <w:div w:id="1292009398">
      <w:bodyDiv w:val="1"/>
      <w:marLeft w:val="0"/>
      <w:marRight w:val="0"/>
      <w:marTop w:val="0"/>
      <w:marBottom w:val="0"/>
      <w:divBdr>
        <w:top w:val="none" w:sz="0" w:space="0" w:color="auto"/>
        <w:left w:val="none" w:sz="0" w:space="0" w:color="auto"/>
        <w:bottom w:val="none" w:sz="0" w:space="0" w:color="auto"/>
        <w:right w:val="none" w:sz="0" w:space="0" w:color="auto"/>
      </w:divBdr>
    </w:div>
    <w:div w:id="1328898637">
      <w:bodyDiv w:val="1"/>
      <w:marLeft w:val="0"/>
      <w:marRight w:val="0"/>
      <w:marTop w:val="0"/>
      <w:marBottom w:val="0"/>
      <w:divBdr>
        <w:top w:val="none" w:sz="0" w:space="0" w:color="auto"/>
        <w:left w:val="none" w:sz="0" w:space="0" w:color="auto"/>
        <w:bottom w:val="none" w:sz="0" w:space="0" w:color="auto"/>
        <w:right w:val="none" w:sz="0" w:space="0" w:color="auto"/>
      </w:divBdr>
    </w:div>
    <w:div w:id="1505853289">
      <w:bodyDiv w:val="1"/>
      <w:marLeft w:val="0"/>
      <w:marRight w:val="0"/>
      <w:marTop w:val="0"/>
      <w:marBottom w:val="0"/>
      <w:divBdr>
        <w:top w:val="none" w:sz="0" w:space="0" w:color="auto"/>
        <w:left w:val="none" w:sz="0" w:space="0" w:color="auto"/>
        <w:bottom w:val="none" w:sz="0" w:space="0" w:color="auto"/>
        <w:right w:val="none" w:sz="0" w:space="0" w:color="auto"/>
      </w:divBdr>
    </w:div>
    <w:div w:id="1507205531">
      <w:bodyDiv w:val="1"/>
      <w:marLeft w:val="0"/>
      <w:marRight w:val="0"/>
      <w:marTop w:val="0"/>
      <w:marBottom w:val="0"/>
      <w:divBdr>
        <w:top w:val="none" w:sz="0" w:space="0" w:color="auto"/>
        <w:left w:val="none" w:sz="0" w:space="0" w:color="auto"/>
        <w:bottom w:val="none" w:sz="0" w:space="0" w:color="auto"/>
        <w:right w:val="none" w:sz="0" w:space="0" w:color="auto"/>
      </w:divBdr>
      <w:divsChild>
        <w:div w:id="1904364438">
          <w:marLeft w:val="360"/>
          <w:marRight w:val="0"/>
          <w:marTop w:val="200"/>
          <w:marBottom w:val="0"/>
          <w:divBdr>
            <w:top w:val="none" w:sz="0" w:space="0" w:color="auto"/>
            <w:left w:val="none" w:sz="0" w:space="0" w:color="auto"/>
            <w:bottom w:val="none" w:sz="0" w:space="0" w:color="auto"/>
            <w:right w:val="none" w:sz="0" w:space="0" w:color="auto"/>
          </w:divBdr>
        </w:div>
      </w:divsChild>
    </w:div>
    <w:div w:id="1952785977">
      <w:bodyDiv w:val="1"/>
      <w:marLeft w:val="0"/>
      <w:marRight w:val="0"/>
      <w:marTop w:val="0"/>
      <w:marBottom w:val="0"/>
      <w:divBdr>
        <w:top w:val="none" w:sz="0" w:space="0" w:color="auto"/>
        <w:left w:val="none" w:sz="0" w:space="0" w:color="auto"/>
        <w:bottom w:val="none" w:sz="0" w:space="0" w:color="auto"/>
        <w:right w:val="none" w:sz="0" w:space="0" w:color="auto"/>
      </w:divBdr>
    </w:div>
    <w:div w:id="2016227000">
      <w:bodyDiv w:val="1"/>
      <w:marLeft w:val="0"/>
      <w:marRight w:val="0"/>
      <w:marTop w:val="0"/>
      <w:marBottom w:val="0"/>
      <w:divBdr>
        <w:top w:val="none" w:sz="0" w:space="0" w:color="auto"/>
        <w:left w:val="none" w:sz="0" w:space="0" w:color="auto"/>
        <w:bottom w:val="none" w:sz="0" w:space="0" w:color="auto"/>
        <w:right w:val="none" w:sz="0" w:space="0" w:color="auto"/>
      </w:divBdr>
    </w:div>
    <w:div w:id="2102604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package" Target="embeddings/Microsoft_Visio_Drawing4.vsdx"/><Relationship Id="rId42" Type="http://schemas.openxmlformats.org/officeDocument/2006/relationships/package" Target="embeddings/Microsoft_Excel_Worksheet.xlsx"/><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7.png"/><Relationship Id="rId11" Type="http://schemas.openxmlformats.org/officeDocument/2006/relationships/image" Target="media/image4.jpg"/><Relationship Id="rId32" Type="http://schemas.openxmlformats.org/officeDocument/2006/relationships/image" Target="media/image19.emf"/><Relationship Id="rId37" Type="http://schemas.openxmlformats.org/officeDocument/2006/relationships/package" Target="embeddings/Microsoft_Visio_Drawing9.vsdx"/><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customXml" Target="../customXml/item2.xm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1.emf"/><Relationship Id="rId27" Type="http://schemas.openxmlformats.org/officeDocument/2006/relationships/image" Target="media/image14.svg"/><Relationship Id="rId43" Type="http://schemas.openxmlformats.org/officeDocument/2006/relationships/image" Target="media/image25.emf"/><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package" Target="embeddings/Microsoft_Visio_Drawing6.vsdx"/><Relationship Id="rId33" Type="http://schemas.openxmlformats.org/officeDocument/2006/relationships/package" Target="embeddings/Microsoft_Visio_Drawing7.vsdx"/><Relationship Id="rId38" Type="http://schemas.openxmlformats.org/officeDocument/2006/relationships/image" Target="media/image22.emf"/><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customXml" Target="../customXml/item3.xml"/><Relationship Id="rId20" Type="http://schemas.openxmlformats.org/officeDocument/2006/relationships/image" Target="media/image10.emf"/><Relationship Id="rId41" Type="http://schemas.openxmlformats.org/officeDocument/2006/relationships/image" Target="media/image24.emf"/><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package" Target="embeddings/Microsoft_Visio_Drawing5.vsdx"/><Relationship Id="rId28" Type="http://schemas.openxmlformats.org/officeDocument/2006/relationships/image" Target="media/image15.png"/><Relationship Id="rId36" Type="http://schemas.openxmlformats.org/officeDocument/2006/relationships/image" Target="media/image21.emf"/><Relationship Id="rId49" Type="http://schemas.openxmlformats.org/officeDocument/2006/relationships/image" Target="media/image30.emf"/><Relationship Id="rId57" Type="http://schemas.openxmlformats.org/officeDocument/2006/relationships/image" Target="media/image36.png"/><Relationship Id="rId10" Type="http://schemas.openxmlformats.org/officeDocument/2006/relationships/image" Target="media/image3.jpg"/><Relationship Id="rId31" Type="http://schemas.openxmlformats.org/officeDocument/2006/relationships/image" Target="media/image18.svg"/><Relationship Id="rId44" Type="http://schemas.openxmlformats.org/officeDocument/2006/relationships/package" Target="embeddings/Microsoft_Excel_Worksheet1.xlsx"/><Relationship Id="rId52" Type="http://schemas.openxmlformats.org/officeDocument/2006/relationships/oleObject" Target="embeddings/oleObject2.bin"/><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9.emf"/><Relationship Id="rId39" Type="http://schemas.openxmlformats.org/officeDocument/2006/relationships/package" Target="embeddings/Microsoft_Visio_Drawing10.vsdx"/><Relationship Id="rId34" Type="http://schemas.openxmlformats.org/officeDocument/2006/relationships/image" Target="media/image20.emf"/><Relationship Id="rId50" Type="http://schemas.openxmlformats.org/officeDocument/2006/relationships/oleObject" Target="embeddings/oleObject1.bin"/><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header" Target="header1.xml"/><Relationship Id="rId104" Type="http://schemas.openxmlformats.org/officeDocument/2006/relationships/customXml" Target="../customXml/item4.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16.svg"/><Relationship Id="rId24" Type="http://schemas.openxmlformats.org/officeDocument/2006/relationships/image" Target="media/image12.emf"/><Relationship Id="rId40" Type="http://schemas.openxmlformats.org/officeDocument/2006/relationships/image" Target="media/image23.png"/><Relationship Id="rId45" Type="http://schemas.openxmlformats.org/officeDocument/2006/relationships/image" Target="media/image26.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package" Target="embeddings/Microsoft_Visio_Drawing.vsdx"/><Relationship Id="rId14" Type="http://schemas.openxmlformats.org/officeDocument/2006/relationships/image" Target="media/image5.png"/><Relationship Id="rId30" Type="http://schemas.openxmlformats.org/officeDocument/2006/relationships/image" Target="media/image17.png"/><Relationship Id="rId35" Type="http://schemas.openxmlformats.org/officeDocument/2006/relationships/package" Target="embeddings/Microsoft_Visio_Drawing8.vsdx"/><Relationship Id="rId56" Type="http://schemas.openxmlformats.org/officeDocument/2006/relationships/image" Target="media/image35.png"/><Relationship Id="rId77" Type="http://schemas.openxmlformats.org/officeDocument/2006/relationships/image" Target="media/image56.png"/><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31.emf"/><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footer" Target="foot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Violet II">
      <a:dk1>
        <a:sysClr val="windowText" lastClr="000000"/>
      </a:dk1>
      <a:lt1>
        <a:sysClr val="window" lastClr="FFFFFF"/>
      </a:lt1>
      <a:dk2>
        <a:srgbClr val="632E62"/>
      </a:dk2>
      <a:lt2>
        <a:srgbClr val="EAE5EB"/>
      </a:lt2>
      <a:accent1>
        <a:srgbClr val="92278F"/>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6185855B37D784BA33CE19DDC507460" ma:contentTypeVersion="7" ma:contentTypeDescription="Create a new document." ma:contentTypeScope="" ma:versionID="6dfce1a471ee774b61adc23290a0357b">
  <xsd:schema xmlns:xsd="http://www.w3.org/2001/XMLSchema" xmlns:xs="http://www.w3.org/2001/XMLSchema" xmlns:p="http://schemas.microsoft.com/office/2006/metadata/properties" xmlns:ns2="c2192d67-c6e7-4daf-b075-eb121d31abe3" xmlns:ns3="72ca16d6-b5f4-4373-a0c5-c65ac4d37f49" targetNamespace="http://schemas.microsoft.com/office/2006/metadata/properties" ma:root="true" ma:fieldsID="84029ccfb18a18b690759478b2592640" ns2:_="" ns3:_="">
    <xsd:import namespace="c2192d67-c6e7-4daf-b075-eb121d31abe3"/>
    <xsd:import namespace="72ca16d6-b5f4-4373-a0c5-c65ac4d37f49"/>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192d67-c6e7-4daf-b075-eb121d31abe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a16d6-b5f4-4373-a0c5-c65ac4d37f49"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cb930b30-39a5-41b9-a74c-5dd8ab830313}" ma:internalName="TaxCatchAll" ma:showField="CatchAllData" ma:web="72ca16d6-b5f4-4373-a0c5-c65ac4d37f4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2ca16d6-b5f4-4373-a0c5-c65ac4d37f49" xsi:nil="true"/>
    <lcf76f155ced4ddcb4097134ff3c332f xmlns="c2192d67-c6e7-4daf-b075-eb121d31abe3">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74CEF03-93CA-4C31-A8F5-E6038D218E74}">
  <ds:schemaRefs>
    <ds:schemaRef ds:uri="http://schemas.openxmlformats.org/officeDocument/2006/bibliography"/>
  </ds:schemaRefs>
</ds:datastoreItem>
</file>

<file path=customXml/itemProps2.xml><?xml version="1.0" encoding="utf-8"?>
<ds:datastoreItem xmlns:ds="http://schemas.openxmlformats.org/officeDocument/2006/customXml" ds:itemID="{EEE6F7F4-AB6D-4026-AF11-F15D9ADC4FA2}"/>
</file>

<file path=customXml/itemProps3.xml><?xml version="1.0" encoding="utf-8"?>
<ds:datastoreItem xmlns:ds="http://schemas.openxmlformats.org/officeDocument/2006/customXml" ds:itemID="{A72F78AA-9049-4A42-8FB8-7DABC3E827B4}"/>
</file>

<file path=customXml/itemProps4.xml><?xml version="1.0" encoding="utf-8"?>
<ds:datastoreItem xmlns:ds="http://schemas.openxmlformats.org/officeDocument/2006/customXml" ds:itemID="{4E71A4E3-6717-4232-B8CE-3753255C492A}"/>
</file>

<file path=docProps/app.xml><?xml version="1.0" encoding="utf-8"?>
<Properties xmlns="http://schemas.openxmlformats.org/officeDocument/2006/extended-properties" xmlns:vt="http://schemas.openxmlformats.org/officeDocument/2006/docPropsVTypes">
  <Template>Normal.dotm</Template>
  <TotalTime>479</TotalTime>
  <Pages>45</Pages>
  <Words>6600</Words>
  <Characters>37620</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Raju, Jidugu Prudhvi</dc:creator>
  <cp:keywords/>
  <dc:description/>
  <cp:lastModifiedBy>Agarwal, Rachit</cp:lastModifiedBy>
  <cp:revision>60</cp:revision>
  <dcterms:created xsi:type="dcterms:W3CDTF">2022-11-23T11:34:00Z</dcterms:created>
  <dcterms:modified xsi:type="dcterms:W3CDTF">2022-11-24T13:10:00Z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0x01010086185855B37D784BA33CE19DDC507460</vt:lpwstr>
  </property>
</Properties>
</file>